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6ECB4" w14:textId="2F5A676F" w:rsidR="004B0B8C" w:rsidRDefault="00DB0CAD" w:rsidP="0082244E">
      <w:pPr>
        <w:pStyle w:val="Heading1"/>
      </w:pPr>
      <w:bookmarkStart w:id="0" w:name="_Toc186539247"/>
      <w:bookmarkStart w:id="1" w:name="_Toc186539738"/>
      <w:bookmarkStart w:id="2" w:name="_Toc193192240"/>
      <w:bookmarkStart w:id="3" w:name="_Toc200360491"/>
      <w:bookmarkStart w:id="4" w:name="_Toc206760601"/>
      <w:r>
        <w:t xml:space="preserve">Extension </w:t>
      </w:r>
      <w:r w:rsidR="004B0B8C" w:rsidRPr="0082244E">
        <w:t>Installation</w:t>
      </w:r>
      <w:bookmarkEnd w:id="0"/>
      <w:bookmarkEnd w:id="1"/>
      <w:bookmarkEnd w:id="2"/>
      <w:bookmarkEnd w:id="3"/>
      <w:bookmarkEnd w:id="4"/>
    </w:p>
    <w:p w14:paraId="63CCDEB5" w14:textId="77777777" w:rsidR="00D25C8E" w:rsidRDefault="00BB48D1" w:rsidP="00BB48D1">
      <w:pPr>
        <w:ind w:left="0" w:firstLine="0"/>
      </w:pPr>
      <w:r w:rsidRPr="00BB48D1">
        <w:rPr>
          <w:b/>
          <w:bCs/>
        </w:rPr>
        <w:t>Pre-requisite</w:t>
      </w:r>
      <w:r w:rsidR="00D25C8E">
        <w:rPr>
          <w:b/>
          <w:bCs/>
        </w:rPr>
        <w:t>s</w:t>
      </w:r>
      <w:r w:rsidRPr="00BB48D1">
        <w:rPr>
          <w:b/>
          <w:bCs/>
        </w:rPr>
        <w:t>:</w:t>
      </w:r>
      <w:r>
        <w:t xml:space="preserve"> </w:t>
      </w:r>
    </w:p>
    <w:p w14:paraId="2E848584" w14:textId="0570F45E" w:rsidR="000F0180" w:rsidRDefault="000F0180" w:rsidP="00BF7C0A">
      <w:pPr>
        <w:pStyle w:val="ListParagraph"/>
        <w:numPr>
          <w:ilvl w:val="0"/>
          <w:numId w:val="28"/>
        </w:numPr>
      </w:pPr>
      <w:r>
        <w:t>Before using the extension, ensure the</w:t>
      </w:r>
      <w:r w:rsidR="00272E6C">
        <w:t xml:space="preserve"> latest version of </w:t>
      </w:r>
      <w:proofErr w:type="spellStart"/>
      <w:r w:rsidR="00272E6C">
        <w:t>vscode</w:t>
      </w:r>
      <w:proofErr w:type="spellEnd"/>
      <w:r w:rsidR="00272E6C">
        <w:t xml:space="preserve"> is installed and</w:t>
      </w:r>
      <w:r>
        <w:t xml:space="preserve"> code command is available in your terminal:</w:t>
      </w:r>
    </w:p>
    <w:p w14:paraId="2D02E9BA" w14:textId="77777777" w:rsidR="000F0180" w:rsidRDefault="000F0180" w:rsidP="00BF7C0A">
      <w:pPr>
        <w:pStyle w:val="ListParagraph"/>
        <w:numPr>
          <w:ilvl w:val="0"/>
          <w:numId w:val="28"/>
        </w:numPr>
      </w:pPr>
      <w:r>
        <w:t>Windows/Linux: Add the path to VS Code’s bin folder to your system’s PATH environment variable.</w:t>
      </w:r>
    </w:p>
    <w:p w14:paraId="63CD5711" w14:textId="51F6FEC4" w:rsidR="000F0180" w:rsidRDefault="000F0180" w:rsidP="00BF7C0A">
      <w:pPr>
        <w:pStyle w:val="ListParagraph"/>
        <w:numPr>
          <w:ilvl w:val="0"/>
          <w:numId w:val="28"/>
        </w:numPr>
      </w:pPr>
      <w:r>
        <w:t>macOS: Open the Command Palette in VS Code, search for “Shell Command: Install 'code' command in PATH</w:t>
      </w:r>
      <w:r w:rsidR="57323EB0">
        <w:t>”</w:t>
      </w:r>
      <w:r>
        <w:t>, and run it.</w:t>
      </w:r>
    </w:p>
    <w:p w14:paraId="5792007D" w14:textId="77777777" w:rsidR="000F0180" w:rsidRDefault="000F0180" w:rsidP="00BF7C0A">
      <w:pPr>
        <w:pStyle w:val="ListParagraph"/>
        <w:numPr>
          <w:ilvl w:val="0"/>
          <w:numId w:val="28"/>
        </w:numPr>
      </w:pPr>
      <w:r>
        <w:t>Verify: In your terminal, run code --version to confirm it’s working.</w:t>
      </w:r>
    </w:p>
    <w:p w14:paraId="4F2568D4" w14:textId="05A1E7CE" w:rsidR="00B07052" w:rsidRDefault="00776815" w:rsidP="00BF7C0A">
      <w:pPr>
        <w:pStyle w:val="ListParagraph"/>
        <w:numPr>
          <w:ilvl w:val="0"/>
          <w:numId w:val="28"/>
        </w:numPr>
      </w:pPr>
      <w:r w:rsidRPr="00776815">
        <w:t xml:space="preserve">Supported platforms: </w:t>
      </w:r>
    </w:p>
    <w:p w14:paraId="26DDC316" w14:textId="79A3CA49" w:rsidR="00AA7451" w:rsidRDefault="00AA7451" w:rsidP="00BF7C0A">
      <w:pPr>
        <w:pStyle w:val="ListParagraph"/>
        <w:numPr>
          <w:ilvl w:val="1"/>
          <w:numId w:val="28"/>
        </w:numPr>
      </w:pPr>
      <w:r>
        <w:t>Windows systems with x64-based architecture.</w:t>
      </w:r>
    </w:p>
    <w:p w14:paraId="3F282D63" w14:textId="5D15352E" w:rsidR="00AA7451" w:rsidRDefault="00AA7451" w:rsidP="00BF7C0A">
      <w:pPr>
        <w:pStyle w:val="ListParagraph"/>
        <w:numPr>
          <w:ilvl w:val="1"/>
          <w:numId w:val="28"/>
        </w:numPr>
      </w:pPr>
      <w:r>
        <w:t xml:space="preserve">Linux systems (Ubuntu 22.04 and above) </w:t>
      </w:r>
      <w:r w:rsidR="0083191B">
        <w:t xml:space="preserve">with </w:t>
      </w:r>
      <w:r>
        <w:t>x86_64 architecture.</w:t>
      </w:r>
    </w:p>
    <w:p w14:paraId="41FF6562" w14:textId="1E9CDDC0" w:rsidR="002A297F" w:rsidRDefault="002A297F" w:rsidP="00BF7C0A">
      <w:pPr>
        <w:pStyle w:val="ListParagraph"/>
        <w:numPr>
          <w:ilvl w:val="1"/>
          <w:numId w:val="28"/>
        </w:numPr>
      </w:pPr>
      <w:r>
        <w:t xml:space="preserve">Linux systems (Ubuntu 22.04 and above) </w:t>
      </w:r>
      <w:r w:rsidR="0083191B">
        <w:t xml:space="preserve">with </w:t>
      </w:r>
      <w:r>
        <w:t>aarch64 architecture.</w:t>
      </w:r>
    </w:p>
    <w:p w14:paraId="029A7877" w14:textId="2D866BAB" w:rsidR="002A297F" w:rsidRDefault="0083191B" w:rsidP="00BF7C0A">
      <w:pPr>
        <w:pStyle w:val="ListParagraph"/>
        <w:numPr>
          <w:ilvl w:val="1"/>
          <w:numId w:val="28"/>
        </w:numPr>
      </w:pPr>
      <w:r>
        <w:t>M</w:t>
      </w:r>
      <w:r w:rsidR="00730C65">
        <w:t>ac</w:t>
      </w:r>
      <w:r>
        <w:t xml:space="preserve"> systems with </w:t>
      </w:r>
      <w:r w:rsidR="002F7612">
        <w:t>x86_64 architecture.</w:t>
      </w:r>
    </w:p>
    <w:p w14:paraId="2162E780" w14:textId="690E7BFA" w:rsidR="00280A4D" w:rsidRPr="00AA605F" w:rsidRDefault="002F7612" w:rsidP="00BF7C0A">
      <w:pPr>
        <w:pStyle w:val="ListParagraph"/>
        <w:numPr>
          <w:ilvl w:val="1"/>
          <w:numId w:val="28"/>
        </w:numPr>
      </w:pPr>
      <w:r>
        <w:t>M</w:t>
      </w:r>
      <w:r w:rsidR="00730C65">
        <w:t>ac</w:t>
      </w:r>
      <w:r>
        <w:t xml:space="preserve"> systems with ARM64 architecture.</w:t>
      </w:r>
    </w:p>
    <w:p w14:paraId="46BB34D8" w14:textId="77777777" w:rsidR="00280A4D" w:rsidRDefault="00280A4D" w:rsidP="006D51C3">
      <w:pPr>
        <w:ind w:left="0" w:firstLine="0"/>
        <w:rPr>
          <w:b/>
          <w:bCs/>
        </w:rPr>
      </w:pPr>
    </w:p>
    <w:p w14:paraId="3887423C" w14:textId="505E4686" w:rsidR="006D51C3" w:rsidRPr="006D51C3" w:rsidRDefault="006D51C3" w:rsidP="00AA605F">
      <w:pPr>
        <w:pStyle w:val="Heading2"/>
      </w:pPr>
      <w:bookmarkStart w:id="5" w:name="_Steps_to_install"/>
      <w:bookmarkStart w:id="6" w:name="_Toc206760602"/>
      <w:bookmarkEnd w:id="5"/>
      <w:r w:rsidRPr="006D51C3">
        <w:t>Steps</w:t>
      </w:r>
      <w:r w:rsidR="00AA605F">
        <w:t xml:space="preserve"> to install the extension package</w:t>
      </w:r>
      <w:bookmarkEnd w:id="6"/>
    </w:p>
    <w:p w14:paraId="7C87F91D" w14:textId="73138068" w:rsidR="00302EB5" w:rsidRPr="00302EB5" w:rsidRDefault="00DA7863" w:rsidP="00BF7C0A">
      <w:pPr>
        <w:pStyle w:val="paragraph"/>
        <w:numPr>
          <w:ilvl w:val="0"/>
          <w:numId w:val="6"/>
        </w:numPr>
        <w:spacing w:before="0" w:beforeAutospacing="0" w:after="0" w:afterAutospacing="0" w:line="276" w:lineRule="auto"/>
        <w:textAlignment w:val="baseline"/>
        <w:rPr>
          <w:rStyle w:val="normaltextrun"/>
          <w:rFonts w:ascii="Segoe UI" w:hAnsi="Segoe UI" w:cs="Segoe UI"/>
          <w:sz w:val="22"/>
          <w:szCs w:val="22"/>
        </w:rPr>
      </w:pPr>
      <w:bookmarkStart w:id="7" w:name="OLE_LINK2"/>
      <w:r>
        <w:rPr>
          <w:rStyle w:val="normaltextrun"/>
          <w:rFonts w:ascii="Calibri" w:hAnsi="Calibri" w:cs="Calibri"/>
          <w:sz w:val="22"/>
          <w:szCs w:val="22"/>
          <w:lang w:val="en-US"/>
        </w:rPr>
        <w:t xml:space="preserve">Use </w:t>
      </w:r>
      <w:r w:rsidR="00AF134A">
        <w:rPr>
          <w:rStyle w:val="normaltextrun"/>
          <w:rFonts w:ascii="Calibri" w:hAnsi="Calibri" w:cs="Calibri"/>
          <w:sz w:val="22"/>
          <w:szCs w:val="22"/>
          <w:lang w:val="en-US"/>
        </w:rPr>
        <w:t>Astra_MCU_SDK</w:t>
      </w:r>
      <w:r w:rsidR="0040127D">
        <w:rPr>
          <w:rStyle w:val="normaltextrun"/>
          <w:rFonts w:ascii="Calibri" w:hAnsi="Calibri" w:cs="Calibri"/>
          <w:sz w:val="22"/>
          <w:szCs w:val="22"/>
          <w:lang w:val="en-US"/>
        </w:rPr>
        <w:t>_</w:t>
      </w:r>
      <w:r w:rsidR="00040064">
        <w:rPr>
          <w:rStyle w:val="normaltextrun"/>
          <w:rFonts w:ascii="Calibri" w:hAnsi="Calibri" w:cs="Calibri"/>
          <w:sz w:val="22"/>
          <w:szCs w:val="22"/>
          <w:lang w:val="en-US"/>
        </w:rPr>
        <w:t>vscode_extension-1.</w:t>
      </w:r>
      <w:r w:rsidR="00280A4D">
        <w:rPr>
          <w:rStyle w:val="normaltextrun"/>
          <w:rFonts w:ascii="Calibri" w:hAnsi="Calibri" w:cs="Calibri"/>
          <w:sz w:val="22"/>
          <w:szCs w:val="22"/>
          <w:lang w:val="en-US"/>
        </w:rPr>
        <w:t>1</w:t>
      </w:r>
      <w:r>
        <w:rPr>
          <w:rStyle w:val="normaltextrun"/>
          <w:rFonts w:ascii="Calibri" w:hAnsi="Calibri" w:cs="Calibri"/>
          <w:sz w:val="22"/>
          <w:szCs w:val="22"/>
          <w:lang w:val="en-US"/>
        </w:rPr>
        <w:t xml:space="preserve"> extension </w:t>
      </w:r>
      <w:r w:rsidR="00E466B7">
        <w:rPr>
          <w:rStyle w:val="normaltextrun"/>
          <w:rFonts w:ascii="Calibri" w:hAnsi="Calibri" w:cs="Calibri"/>
          <w:sz w:val="22"/>
          <w:szCs w:val="22"/>
          <w:lang w:val="en-US"/>
        </w:rPr>
        <w:t>VSIX file</w:t>
      </w:r>
      <w:r>
        <w:rPr>
          <w:rStyle w:val="normaltextrun"/>
          <w:rFonts w:ascii="Calibri" w:hAnsi="Calibri" w:cs="Calibri"/>
          <w:sz w:val="22"/>
          <w:szCs w:val="22"/>
          <w:lang w:val="en-US"/>
        </w:rPr>
        <w:t xml:space="preserve"> from the Release package: </w:t>
      </w:r>
      <w:r w:rsidRPr="00E038A3">
        <w:rPr>
          <w:rStyle w:val="normaltextrun"/>
          <w:rFonts w:ascii="Calibri" w:hAnsi="Calibri" w:cs="Calibri"/>
          <w:i/>
          <w:iCs/>
          <w:sz w:val="22"/>
          <w:szCs w:val="22"/>
          <w:shd w:val="clear" w:color="auto" w:fill="FFFF00"/>
          <w:lang w:val="en-US"/>
        </w:rPr>
        <w:t>&lt;</w:t>
      </w:r>
      <w:r w:rsidR="00523395">
        <w:rPr>
          <w:rStyle w:val="normaltextrun"/>
          <w:rFonts w:ascii="Calibri" w:hAnsi="Calibri" w:cs="Calibri"/>
          <w:i/>
          <w:iCs/>
          <w:sz w:val="22"/>
          <w:szCs w:val="22"/>
          <w:shd w:val="clear" w:color="auto" w:fill="FFFF00"/>
          <w:lang w:val="en-US"/>
        </w:rPr>
        <w:t>parent directory&gt;</w:t>
      </w:r>
      <w:r w:rsidR="00557304">
        <w:rPr>
          <w:rStyle w:val="normaltextrun"/>
          <w:rFonts w:ascii="Calibri" w:hAnsi="Calibri" w:cs="Calibri"/>
          <w:i/>
          <w:iCs/>
          <w:sz w:val="22"/>
          <w:szCs w:val="22"/>
          <w:shd w:val="clear" w:color="auto" w:fill="FFFF00"/>
          <w:lang w:val="en-US"/>
        </w:rPr>
        <w:t>/</w:t>
      </w:r>
      <w:r w:rsidRPr="00E038A3">
        <w:rPr>
          <w:rStyle w:val="normaltextrun"/>
          <w:rFonts w:ascii="Calibri" w:hAnsi="Calibri" w:cs="Calibri"/>
          <w:i/>
          <w:iCs/>
          <w:sz w:val="22"/>
          <w:szCs w:val="22"/>
          <w:shd w:val="clear" w:color="auto" w:fill="FFFF00"/>
          <w:lang w:val="en-US"/>
        </w:rPr>
        <w:t>tools/</w:t>
      </w:r>
      <w:r w:rsidR="00302EB5">
        <w:rPr>
          <w:rStyle w:val="normaltextrun"/>
          <w:rFonts w:ascii="Calibri" w:hAnsi="Calibri" w:cs="Calibri"/>
          <w:i/>
          <w:iCs/>
          <w:sz w:val="22"/>
          <w:szCs w:val="22"/>
          <w:shd w:val="clear" w:color="auto" w:fill="FFFF00"/>
          <w:lang w:val="en-US"/>
        </w:rPr>
        <w:br/>
      </w:r>
    </w:p>
    <w:p w14:paraId="537EC6DE" w14:textId="2242D3B6" w:rsidR="00CC35BD" w:rsidRDefault="00105B7B" w:rsidP="00CC35BD">
      <w:pPr>
        <w:pStyle w:val="paragraph"/>
        <w:keepNext/>
        <w:spacing w:before="0" w:beforeAutospacing="0" w:after="0" w:afterAutospacing="0" w:line="276" w:lineRule="auto"/>
        <w:ind w:left="360" w:firstLine="0"/>
        <w:textAlignment w:val="baseline"/>
      </w:pPr>
      <w:r w:rsidRPr="00105B7B">
        <w:rPr>
          <w:noProof/>
        </w:rPr>
        <w:drawing>
          <wp:inline distT="0" distB="0" distL="0" distR="0" wp14:anchorId="78C0A922" wp14:editId="48D47ADB">
            <wp:extent cx="5731510" cy="1841500"/>
            <wp:effectExtent l="0" t="0" r="2540" b="6350"/>
            <wp:docPr id="71398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4712" name=""/>
                    <pic:cNvPicPr/>
                  </pic:nvPicPr>
                  <pic:blipFill>
                    <a:blip r:embed="rId6"/>
                    <a:stretch>
                      <a:fillRect/>
                    </a:stretch>
                  </pic:blipFill>
                  <pic:spPr>
                    <a:xfrm>
                      <a:off x="0" y="0"/>
                      <a:ext cx="5731510" cy="1841500"/>
                    </a:xfrm>
                    <a:prstGeom prst="rect">
                      <a:avLst/>
                    </a:prstGeom>
                  </pic:spPr>
                </pic:pic>
              </a:graphicData>
            </a:graphic>
          </wp:inline>
        </w:drawing>
      </w:r>
    </w:p>
    <w:p w14:paraId="04E28CAE" w14:textId="5135BBB4" w:rsidR="004B0B8C" w:rsidRPr="00CC35BD" w:rsidRDefault="00CC35BD" w:rsidP="009404FC">
      <w:pPr>
        <w:pStyle w:val="Caption"/>
        <w:jc w:val="center"/>
        <w:rPr>
          <w:rStyle w:val="normaltextrun"/>
        </w:rPr>
      </w:pPr>
      <w:bookmarkStart w:id="8" w:name="_Toc206588556"/>
      <w:bookmarkStart w:id="9" w:name="_Toc206775993"/>
      <w:r>
        <w:t xml:space="preserve">Figure </w:t>
      </w:r>
      <w:fldSimple w:instr=" SEQ Figure \* ARABIC ">
        <w:r w:rsidR="001212DB">
          <w:rPr>
            <w:noProof/>
          </w:rPr>
          <w:t>1</w:t>
        </w:r>
      </w:fldSimple>
      <w:r>
        <w:t xml:space="preserve"> Path to extension package</w:t>
      </w:r>
      <w:bookmarkEnd w:id="8"/>
      <w:bookmarkEnd w:id="9"/>
    </w:p>
    <w:p w14:paraId="0B0C258F" w14:textId="2D60F324" w:rsidR="00DA7863" w:rsidRPr="00C108F0" w:rsidRDefault="002600F6" w:rsidP="00302EB5">
      <w:pPr>
        <w:pStyle w:val="paragraph"/>
        <w:spacing w:before="0" w:beforeAutospacing="0" w:after="0" w:afterAutospacing="0" w:line="276" w:lineRule="auto"/>
        <w:ind w:left="0" w:firstLine="0"/>
        <w:textAlignment w:val="baseline"/>
        <w:rPr>
          <w:rStyle w:val="normaltextrun"/>
          <w:rFonts w:ascii="Segoe UI" w:hAnsi="Segoe UI" w:cs="Segoe UI"/>
          <w:sz w:val="22"/>
          <w:szCs w:val="22"/>
        </w:rPr>
      </w:pPr>
      <w:commentRangeStart w:id="10"/>
      <w:commentRangeStart w:id="11"/>
      <w:commentRangeEnd w:id="10"/>
      <w:r w:rsidRPr="00C108F0">
        <w:rPr>
          <w:rStyle w:val="CommentReference"/>
          <w:rFonts w:ascii="Segoe UI" w:hAnsi="Segoe UI" w:cs="Segoe UI"/>
          <w:sz w:val="22"/>
          <w:szCs w:val="22"/>
        </w:rPr>
        <w:commentReference w:id="10"/>
      </w:r>
      <w:commentRangeEnd w:id="11"/>
      <w:r w:rsidR="006D10A1" w:rsidRPr="00C108F0">
        <w:rPr>
          <w:rStyle w:val="CommentReference"/>
          <w:rFonts w:ascii="Segoe UI" w:hAnsi="Segoe UI" w:cs="Segoe UI"/>
          <w:sz w:val="22"/>
          <w:szCs w:val="22"/>
        </w:rPr>
        <w:commentReference w:id="11"/>
      </w:r>
    </w:p>
    <w:bookmarkEnd w:id="7"/>
    <w:p w14:paraId="023BB174" w14:textId="56740483" w:rsidR="004B0B8C" w:rsidRPr="00404E86" w:rsidRDefault="004B0B8C" w:rsidP="00BF7C0A">
      <w:pPr>
        <w:pStyle w:val="paragraph"/>
        <w:numPr>
          <w:ilvl w:val="0"/>
          <w:numId w:val="6"/>
        </w:numPr>
        <w:spacing w:before="0" w:beforeAutospacing="0" w:after="0" w:afterAutospacing="0" w:line="276" w:lineRule="auto"/>
        <w:textAlignment w:val="baseline"/>
        <w:rPr>
          <w:rFonts w:asciiTheme="minorHAnsi" w:hAnsiTheme="minorHAnsi" w:cstheme="minorHAnsi"/>
          <w:sz w:val="22"/>
          <w:szCs w:val="22"/>
        </w:rPr>
      </w:pPr>
      <w:r w:rsidRPr="00404E86">
        <w:rPr>
          <w:rStyle w:val="normaltextrun"/>
          <w:rFonts w:asciiTheme="minorHAnsi" w:hAnsiTheme="minorHAnsi" w:cstheme="minorHAnsi"/>
          <w:sz w:val="22"/>
          <w:szCs w:val="22"/>
          <w:lang w:val="en-US"/>
        </w:rPr>
        <w:t xml:space="preserve">Install the </w:t>
      </w:r>
      <w:r w:rsidR="00E466B7">
        <w:rPr>
          <w:rStyle w:val="normaltextrun"/>
          <w:rFonts w:asciiTheme="minorHAnsi" w:hAnsiTheme="minorHAnsi" w:cstheme="minorHAnsi"/>
          <w:sz w:val="22"/>
          <w:szCs w:val="22"/>
          <w:lang w:val="en-US"/>
        </w:rPr>
        <w:t>VSIX</w:t>
      </w:r>
      <w:r w:rsidRPr="00404E86">
        <w:rPr>
          <w:rStyle w:val="normaltextrun"/>
          <w:rFonts w:asciiTheme="minorHAnsi" w:hAnsiTheme="minorHAnsi" w:cstheme="minorHAnsi"/>
          <w:sz w:val="22"/>
          <w:szCs w:val="22"/>
          <w:lang w:val="en-US"/>
        </w:rPr>
        <w:t xml:space="preserve"> file in VS Code terminal using the following command,</w:t>
      </w:r>
      <w:r w:rsidRPr="00404E86">
        <w:rPr>
          <w:rStyle w:val="eop"/>
          <w:rFonts w:asciiTheme="minorHAnsi" w:hAnsiTheme="minorHAnsi" w:cstheme="minorHAnsi"/>
          <w:sz w:val="22"/>
          <w:szCs w:val="22"/>
        </w:rPr>
        <w:t> </w:t>
      </w:r>
    </w:p>
    <w:p w14:paraId="47135222" w14:textId="5BFF47C9" w:rsidR="004B0B8C" w:rsidRPr="00404E86" w:rsidRDefault="004B0B8C" w:rsidP="00DA7863">
      <w:pPr>
        <w:pStyle w:val="paragraph"/>
        <w:spacing w:before="0" w:beforeAutospacing="0" w:after="0" w:afterAutospacing="0" w:line="276" w:lineRule="auto"/>
        <w:ind w:firstLine="720"/>
        <w:textAlignment w:val="baseline"/>
        <w:rPr>
          <w:rStyle w:val="normaltextrun"/>
          <w:rFonts w:asciiTheme="minorHAnsi" w:hAnsiTheme="minorHAnsi" w:cstheme="minorHAnsi"/>
          <w:i/>
          <w:iCs/>
          <w:sz w:val="22"/>
          <w:szCs w:val="22"/>
          <w:shd w:val="clear" w:color="auto" w:fill="FFFF00"/>
          <w:lang w:val="en-US"/>
        </w:rPr>
      </w:pPr>
      <w:r w:rsidRPr="00404E86">
        <w:rPr>
          <w:rStyle w:val="normaltextrun"/>
          <w:rFonts w:asciiTheme="minorHAnsi" w:hAnsiTheme="minorHAnsi" w:cstheme="minorHAnsi"/>
          <w:i/>
          <w:iCs/>
          <w:sz w:val="22"/>
          <w:szCs w:val="22"/>
          <w:shd w:val="clear" w:color="auto" w:fill="FFFF00"/>
          <w:lang w:val="en-US"/>
        </w:rPr>
        <w:t>code --install-extension path/to/</w:t>
      </w:r>
      <w:r w:rsidR="00E466B7">
        <w:rPr>
          <w:rStyle w:val="normaltextrun"/>
          <w:rFonts w:asciiTheme="minorHAnsi" w:hAnsiTheme="minorHAnsi" w:cstheme="minorHAnsi"/>
          <w:i/>
          <w:iCs/>
          <w:sz w:val="22"/>
          <w:szCs w:val="22"/>
          <w:shd w:val="clear" w:color="auto" w:fill="FFFF00"/>
          <w:lang w:val="en-US"/>
        </w:rPr>
        <w:t>VSIX</w:t>
      </w:r>
      <w:r w:rsidR="00DA7863" w:rsidRPr="00404E86">
        <w:rPr>
          <w:rStyle w:val="normaltextrun"/>
          <w:rFonts w:asciiTheme="minorHAnsi" w:hAnsiTheme="minorHAnsi" w:cstheme="minorHAnsi"/>
          <w:i/>
          <w:iCs/>
          <w:sz w:val="22"/>
          <w:szCs w:val="22"/>
          <w:shd w:val="clear" w:color="auto" w:fill="FFFF00"/>
          <w:lang w:val="en-US"/>
        </w:rPr>
        <w:t xml:space="preserve"> file</w:t>
      </w:r>
    </w:p>
    <w:p w14:paraId="55C51DBA" w14:textId="0390B1A4" w:rsidR="000A72BE" w:rsidRPr="000A72BE" w:rsidRDefault="00F570DB" w:rsidP="000A72BE">
      <w:pPr>
        <w:pStyle w:val="paragraph"/>
        <w:numPr>
          <w:ilvl w:val="0"/>
          <w:numId w:val="6"/>
        </w:numPr>
        <w:spacing w:before="0" w:beforeAutospacing="0" w:after="0" w:afterAutospacing="0" w:line="276" w:lineRule="auto"/>
        <w:textAlignment w:val="baseline"/>
        <w:rPr>
          <w:rStyle w:val="normaltextrun"/>
          <w:rFonts w:asciiTheme="minorHAnsi" w:hAnsiTheme="minorHAnsi" w:cstheme="minorHAnsi"/>
          <w:sz w:val="22"/>
          <w:szCs w:val="22"/>
        </w:rPr>
      </w:pPr>
      <w:r w:rsidRPr="00404E86">
        <w:rPr>
          <w:rStyle w:val="normaltextrun"/>
          <w:rFonts w:asciiTheme="minorHAnsi" w:hAnsiTheme="minorHAnsi" w:cstheme="minorHAnsi"/>
          <w:sz w:val="22"/>
          <w:szCs w:val="22"/>
          <w:lang w:val="en-US"/>
        </w:rPr>
        <w:t>The installed extension will be displayed on the left side of VS Code extension (activity bar, where we can find the Synaptics extension).</w:t>
      </w:r>
    </w:p>
    <w:p w14:paraId="2F5E7DEF" w14:textId="270D07E2" w:rsidR="009577BE" w:rsidRDefault="0087699C" w:rsidP="0087699C">
      <w:pPr>
        <w:pStyle w:val="paragraph"/>
        <w:keepNext/>
        <w:spacing w:before="0" w:beforeAutospacing="0" w:after="0" w:afterAutospacing="0" w:line="276" w:lineRule="auto"/>
        <w:ind w:left="0" w:firstLine="0"/>
        <w:textAlignment w:val="baseline"/>
      </w:pPr>
      <w:r>
        <w:rPr>
          <w:rFonts w:ascii="Calibri" w:hAnsi="Calibri" w:cs="Calibri"/>
          <w:noProof/>
          <w:sz w:val="22"/>
          <w:szCs w:val="22"/>
          <w:lang w:val="en-US"/>
          <w14:ligatures w14:val="standardContextual"/>
        </w:rPr>
        <w:lastRenderedPageBreak/>
        <mc:AlternateContent>
          <mc:Choice Requires="wps">
            <w:drawing>
              <wp:anchor distT="0" distB="0" distL="114300" distR="114300" simplePos="0" relativeHeight="251658245" behindDoc="0" locked="0" layoutInCell="1" allowOverlap="1" wp14:anchorId="2E3ECA86" wp14:editId="278130CC">
                <wp:simplePos x="0" y="0"/>
                <wp:positionH relativeFrom="page">
                  <wp:posOffset>3138769</wp:posOffset>
                </wp:positionH>
                <wp:positionV relativeFrom="paragraph">
                  <wp:posOffset>1675616</wp:posOffset>
                </wp:positionV>
                <wp:extent cx="447114" cy="456650"/>
                <wp:effectExtent l="19050" t="19050" r="10160" b="19685"/>
                <wp:wrapNone/>
                <wp:docPr id="1394074055" name="Rectangle 12"/>
                <wp:cNvGraphicFramePr/>
                <a:graphic xmlns:a="http://schemas.openxmlformats.org/drawingml/2006/main">
                  <a:graphicData uri="http://schemas.microsoft.com/office/word/2010/wordprocessingShape">
                    <wps:wsp>
                      <wps:cNvSpPr/>
                      <wps:spPr>
                        <a:xfrm>
                          <a:off x="0" y="0"/>
                          <a:ext cx="447114" cy="456650"/>
                        </a:xfrm>
                        <a:prstGeom prst="rect">
                          <a:avLst/>
                        </a:prstGeom>
                        <a:solidFill>
                          <a:srgbClr val="E71224">
                            <a:alpha val="5000"/>
                          </a:srgbClr>
                        </a:solidFill>
                        <a:ln w="36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7F8C796" id="Rectangle 12" o:spid="_x0000_s1026" style="position:absolute;margin-left:247.15pt;margin-top:131.95pt;width:35.2pt;height:35.9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" fillcolor="#e71224" strokecolor="#e71224" strokeweight="1mm">
                <v:fill opacity="3341f"/>
                <w10:wrap anchorx="page"/>
              </v:rect>
            </w:pict>
          </mc:Fallback>
        </mc:AlternateContent>
      </w:r>
      <w:r w:rsidRPr="00DA7863">
        <w:rPr>
          <w:rFonts w:ascii="Segoe UI" w:hAnsi="Segoe UI" w:cs="Segoe UI"/>
          <w:noProof/>
          <w:sz w:val="22"/>
          <w:szCs w:val="22"/>
        </w:rPr>
        <w:drawing>
          <wp:anchor distT="0" distB="0" distL="114300" distR="114300" simplePos="0" relativeHeight="251658244" behindDoc="0" locked="0" layoutInCell="1" allowOverlap="1" wp14:anchorId="7A6BA84B" wp14:editId="51DF9124">
            <wp:simplePos x="0" y="0"/>
            <wp:positionH relativeFrom="column">
              <wp:posOffset>2213423</wp:posOffset>
            </wp:positionH>
            <wp:positionV relativeFrom="paragraph">
              <wp:posOffset>213733</wp:posOffset>
            </wp:positionV>
            <wp:extent cx="1912620" cy="2221865"/>
            <wp:effectExtent l="0" t="0" r="0" b="6985"/>
            <wp:wrapTopAndBottom/>
            <wp:docPr id="42281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10187" name=""/>
                    <pic:cNvPicPr/>
                  </pic:nvPicPr>
                  <pic:blipFill rotWithShape="1">
                    <a:blip r:embed="rId11">
                      <a:extLst>
                        <a:ext uri="{28A0092B-C50C-407E-A947-70E740481C1C}">
                          <a14:useLocalDpi xmlns:a14="http://schemas.microsoft.com/office/drawing/2010/main" val="0"/>
                        </a:ext>
                      </a:extLst>
                    </a:blip>
                    <a:srcRect t="54211"/>
                    <a:stretch/>
                  </pic:blipFill>
                  <pic:spPr bwMode="auto">
                    <a:xfrm>
                      <a:off x="0" y="0"/>
                      <a:ext cx="1912620" cy="2221865"/>
                    </a:xfrm>
                    <a:prstGeom prst="rect">
                      <a:avLst/>
                    </a:prstGeom>
                    <a:ln>
                      <a:noFill/>
                    </a:ln>
                    <a:extLst>
                      <a:ext uri="{53640926-AAD7-44D8-BBD7-CCE9431645EC}">
                        <a14:shadowObscured xmlns:a14="http://schemas.microsoft.com/office/drawing/2010/main"/>
                      </a:ext>
                    </a:extLst>
                  </pic:spPr>
                </pic:pic>
              </a:graphicData>
            </a:graphic>
          </wp:anchor>
        </w:drawing>
      </w:r>
    </w:p>
    <w:p w14:paraId="73155376" w14:textId="561A0704" w:rsidR="00C3398B" w:rsidRDefault="009577BE" w:rsidP="0052528C">
      <w:pPr>
        <w:pStyle w:val="Caption"/>
        <w:jc w:val="center"/>
      </w:pPr>
      <w:bookmarkStart w:id="12" w:name="_Toc206588557"/>
      <w:bookmarkStart w:id="13" w:name="_Toc206775994"/>
      <w:r>
        <w:t xml:space="preserve">Figure </w:t>
      </w:r>
      <w:fldSimple w:instr=" SEQ Figure \* ARABIC ">
        <w:r w:rsidR="001212DB">
          <w:rPr>
            <w:noProof/>
          </w:rPr>
          <w:t>2</w:t>
        </w:r>
      </w:fldSimple>
      <w:r>
        <w:t xml:space="preserve"> Synaptics Extension icon</w:t>
      </w:r>
      <w:bookmarkEnd w:id="12"/>
      <w:bookmarkEnd w:id="13"/>
    </w:p>
    <w:p w14:paraId="16E40120" w14:textId="03300AA0" w:rsidR="000A72BE" w:rsidRPr="000A72BE" w:rsidRDefault="00782F4A" w:rsidP="000A72BE">
      <w:pPr>
        <w:pStyle w:val="paragraph"/>
        <w:numPr>
          <w:ilvl w:val="0"/>
          <w:numId w:val="6"/>
        </w:numPr>
        <w:spacing w:before="0" w:beforeAutospacing="0" w:after="0" w:afterAutospacing="0" w:line="276" w:lineRule="auto"/>
        <w:textAlignment w:val="baseline"/>
        <w:rPr>
          <w:rStyle w:val="normaltextrun"/>
          <w:rFonts w:asciiTheme="minorHAnsi" w:hAnsiTheme="minorHAnsi" w:cstheme="minorHAnsi"/>
          <w:sz w:val="22"/>
          <w:szCs w:val="22"/>
        </w:rPr>
      </w:pPr>
      <w:r w:rsidRPr="00782F4A">
        <w:rPr>
          <w:rStyle w:val="normaltextrun"/>
          <w:rFonts w:asciiTheme="minorHAnsi" w:hAnsiTheme="minorHAnsi" w:cstheme="minorHAnsi"/>
          <w:sz w:val="22"/>
          <w:szCs w:val="22"/>
          <w:lang w:val="en-US"/>
        </w:rPr>
        <w:t>After installing the extension, the homepage opens showing its details. The extension version can also be verified from this tab.</w:t>
      </w:r>
      <w:r w:rsidR="000A72BE">
        <w:rPr>
          <w:rStyle w:val="normaltextrun"/>
          <w:rFonts w:asciiTheme="minorHAnsi" w:hAnsiTheme="minorHAnsi" w:cstheme="minorHAnsi"/>
          <w:sz w:val="22"/>
          <w:szCs w:val="22"/>
          <w:lang w:val="en-US"/>
        </w:rPr>
        <w:br/>
        <w:t xml:space="preserve"> </w:t>
      </w:r>
    </w:p>
    <w:p w14:paraId="160058A7" w14:textId="41358752" w:rsidR="000A72BE" w:rsidRDefault="00782F4A" w:rsidP="000A72BE">
      <w:pPr>
        <w:keepNext/>
        <w:ind w:left="0" w:firstLine="0"/>
        <w:jc w:val="center"/>
      </w:pPr>
      <w:r>
        <w:rPr>
          <w:noProof/>
        </w:rPr>
        <mc:AlternateContent>
          <mc:Choice Requires="wps">
            <w:drawing>
              <wp:anchor distT="0" distB="0" distL="114300" distR="114300" simplePos="0" relativeHeight="251658250" behindDoc="0" locked="0" layoutInCell="1" allowOverlap="1" wp14:anchorId="4311FC41" wp14:editId="13549478">
                <wp:simplePos x="0" y="0"/>
                <wp:positionH relativeFrom="column">
                  <wp:posOffset>4200480</wp:posOffset>
                </wp:positionH>
                <wp:positionV relativeFrom="paragraph">
                  <wp:posOffset>1306400</wp:posOffset>
                </wp:positionV>
                <wp:extent cx="1260000" cy="1260000"/>
                <wp:effectExtent l="0" t="0" r="16510" b="16510"/>
                <wp:wrapNone/>
                <wp:docPr id="801323665" name="Rectangle 15"/>
                <wp:cNvGraphicFramePr/>
                <a:graphic xmlns:a="http://schemas.openxmlformats.org/drawingml/2006/main">
                  <a:graphicData uri="http://schemas.microsoft.com/office/word/2010/wordprocessingShape">
                    <wps:wsp>
                      <wps:cNvSpPr/>
                      <wps:spPr>
                        <a:xfrm>
                          <a:off x="0" y="0"/>
                          <a:ext cx="1260000" cy="1260000"/>
                        </a:xfrm>
                        <a:prstGeom prst="rect">
                          <a:avLst/>
                        </a:prstGeom>
                        <a:no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6B337FC" id="Rectangle 15" o:spid="_x0000_s1026" style="position:absolute;margin-left:330.75pt;margin-top:102.85pt;width:99.2pt;height:99.2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" filled="f" strokecolor="#e71224" strokeweight=".5mm"/>
            </w:pict>
          </mc:Fallback>
        </mc:AlternateContent>
      </w:r>
      <w:r w:rsidR="000A72BE">
        <w:rPr>
          <w:noProof/>
        </w:rPr>
        <w:drawing>
          <wp:inline distT="0" distB="0" distL="0" distR="0" wp14:anchorId="57CF46A5" wp14:editId="64C869E8">
            <wp:extent cx="5263816" cy="2999740"/>
            <wp:effectExtent l="0" t="0" r="0" b="0"/>
            <wp:docPr id="196503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31081" name=""/>
                    <pic:cNvPicPr/>
                  </pic:nvPicPr>
                  <pic:blipFill rotWithShape="1">
                    <a:blip r:embed="rId12"/>
                    <a:srcRect r="8160"/>
                    <a:stretch/>
                  </pic:blipFill>
                  <pic:spPr bwMode="auto">
                    <a:xfrm>
                      <a:off x="0" y="0"/>
                      <a:ext cx="5263816" cy="2999740"/>
                    </a:xfrm>
                    <a:prstGeom prst="rect">
                      <a:avLst/>
                    </a:prstGeom>
                    <a:ln>
                      <a:noFill/>
                    </a:ln>
                    <a:extLst>
                      <a:ext uri="{53640926-AAD7-44D8-BBD7-CCE9431645EC}">
                        <a14:shadowObscured xmlns:a14="http://schemas.microsoft.com/office/drawing/2010/main"/>
                      </a:ext>
                    </a:extLst>
                  </pic:spPr>
                </pic:pic>
              </a:graphicData>
            </a:graphic>
          </wp:inline>
        </w:drawing>
      </w:r>
    </w:p>
    <w:p w14:paraId="1D4CC8BB" w14:textId="19503348" w:rsidR="000A72BE" w:rsidRPr="000A72BE" w:rsidRDefault="000A72BE" w:rsidP="000A72BE">
      <w:pPr>
        <w:pStyle w:val="Caption"/>
        <w:jc w:val="center"/>
      </w:pPr>
      <w:bookmarkStart w:id="14" w:name="_Toc206588558"/>
      <w:bookmarkStart w:id="15" w:name="_Toc206775995"/>
      <w:r>
        <w:t xml:space="preserve">Figure </w:t>
      </w:r>
      <w:fldSimple w:instr=" SEQ Figure \* ARABIC ">
        <w:r w:rsidR="001212DB">
          <w:rPr>
            <w:noProof/>
          </w:rPr>
          <w:t>3</w:t>
        </w:r>
      </w:fldSimple>
      <w:r>
        <w:t xml:space="preserve"> Synaptics extension homepage</w:t>
      </w:r>
      <w:bookmarkEnd w:id="14"/>
      <w:bookmarkEnd w:id="15"/>
      <w:r>
        <w:br/>
      </w:r>
    </w:p>
    <w:p w14:paraId="6E8D076A" w14:textId="5675CC51" w:rsidR="00AA605F" w:rsidRDefault="00AA605F" w:rsidP="00AA605F">
      <w:pPr>
        <w:pStyle w:val="Heading2"/>
      </w:pPr>
      <w:bookmarkStart w:id="16" w:name="_Toc206760603"/>
      <w:r>
        <w:t>Steps to uninstall old package and reinstall updated one</w:t>
      </w:r>
      <w:bookmarkEnd w:id="16"/>
    </w:p>
    <w:p w14:paraId="39E893D0" w14:textId="0519A3C7" w:rsidR="00AA605F" w:rsidRDefault="00AA605F" w:rsidP="00BF7C0A">
      <w:pPr>
        <w:pStyle w:val="ListParagraph"/>
        <w:numPr>
          <w:ilvl w:val="0"/>
          <w:numId w:val="36"/>
        </w:numPr>
      </w:pPr>
      <w:r>
        <w:t>Remove the currently imported SDK from the workspace using the “Remove from workspace” option.</w:t>
      </w:r>
      <w:r>
        <w:br/>
      </w:r>
    </w:p>
    <w:p w14:paraId="601EDF50" w14:textId="0C74C65E" w:rsidR="00AA605F" w:rsidRDefault="00AA605F" w:rsidP="00AA605F">
      <w:pPr>
        <w:keepNext/>
        <w:ind w:left="360" w:firstLine="0"/>
        <w:jc w:val="center"/>
      </w:pPr>
      <w:r>
        <w:rPr>
          <w:noProof/>
        </w:rPr>
        <w:lastRenderedPageBreak/>
        <mc:AlternateContent>
          <mc:Choice Requires="wps">
            <w:drawing>
              <wp:anchor distT="0" distB="0" distL="114300" distR="114300" simplePos="0" relativeHeight="251658248" behindDoc="0" locked="0" layoutInCell="1" allowOverlap="1" wp14:anchorId="5723806B" wp14:editId="763353B1">
                <wp:simplePos x="0" y="0"/>
                <wp:positionH relativeFrom="column">
                  <wp:posOffset>1642680</wp:posOffset>
                </wp:positionH>
                <wp:positionV relativeFrom="paragraph">
                  <wp:posOffset>1329800</wp:posOffset>
                </wp:positionV>
                <wp:extent cx="2340000" cy="360000"/>
                <wp:effectExtent l="0" t="0" r="22225" b="21590"/>
                <wp:wrapNone/>
                <wp:docPr id="1587166194" name="Rectangle 2"/>
                <wp:cNvGraphicFramePr/>
                <a:graphic xmlns:a="http://schemas.openxmlformats.org/drawingml/2006/main">
                  <a:graphicData uri="http://schemas.microsoft.com/office/word/2010/wordprocessingShape">
                    <wps:wsp>
                      <wps:cNvSpPr/>
                      <wps:spPr>
                        <a:xfrm>
                          <a:off x="0" y="0"/>
                          <a:ext cx="2340000" cy="360000"/>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647E61E3" id="Rectangle 2" o:spid="_x0000_s1026" style="position:absolute;margin-left:129.35pt;margin-top:104.7pt;width:184.25pt;height:28.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" fillcolor="#e71224" strokecolor="#e71224" strokeweight=".5mm">
                <v:fill opacity="3341f"/>
              </v:rect>
            </w:pict>
          </mc:Fallback>
        </mc:AlternateContent>
      </w:r>
      <w:r w:rsidRPr="008B24B2">
        <w:rPr>
          <w:noProof/>
        </w:rPr>
        <w:drawing>
          <wp:inline distT="0" distB="0" distL="0" distR="0" wp14:anchorId="3B64D23D" wp14:editId="25E23DD0">
            <wp:extent cx="2798805" cy="1752966"/>
            <wp:effectExtent l="0" t="0" r="1905" b="0"/>
            <wp:docPr id="161262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74280" name=""/>
                    <pic:cNvPicPr/>
                  </pic:nvPicPr>
                  <pic:blipFill>
                    <a:blip r:embed="rId13"/>
                    <a:stretch>
                      <a:fillRect/>
                    </a:stretch>
                  </pic:blipFill>
                  <pic:spPr>
                    <a:xfrm>
                      <a:off x="0" y="0"/>
                      <a:ext cx="2813970" cy="1762464"/>
                    </a:xfrm>
                    <a:prstGeom prst="rect">
                      <a:avLst/>
                    </a:prstGeom>
                  </pic:spPr>
                </pic:pic>
              </a:graphicData>
            </a:graphic>
          </wp:inline>
        </w:drawing>
      </w:r>
    </w:p>
    <w:p w14:paraId="27CCC1DB" w14:textId="5D82498C" w:rsidR="00AA605F" w:rsidRDefault="00AA605F" w:rsidP="00AA605F">
      <w:pPr>
        <w:pStyle w:val="Caption"/>
        <w:jc w:val="center"/>
      </w:pPr>
      <w:bookmarkStart w:id="17" w:name="_Toc206588559"/>
      <w:bookmarkStart w:id="18" w:name="_Toc206775996"/>
      <w:r>
        <w:t xml:space="preserve">Figure </w:t>
      </w:r>
      <w:fldSimple w:instr=" SEQ Figure \* ARABIC ">
        <w:r w:rsidR="001212DB">
          <w:rPr>
            <w:noProof/>
          </w:rPr>
          <w:t>4</w:t>
        </w:r>
      </w:fldSimple>
      <w:r>
        <w:t xml:space="preserve"> Remove from Workspace</w:t>
      </w:r>
      <w:bookmarkEnd w:id="17"/>
      <w:bookmarkEnd w:id="18"/>
    </w:p>
    <w:p w14:paraId="7252894E" w14:textId="642546CA" w:rsidR="00AA605F" w:rsidRDefault="00AA605F" w:rsidP="00BF7C0A">
      <w:pPr>
        <w:pStyle w:val="ListParagraph"/>
        <w:numPr>
          <w:ilvl w:val="0"/>
          <w:numId w:val="36"/>
        </w:numPr>
      </w:pPr>
      <w:r>
        <w:t>Uninstall the current extension using the “Uninstall” button.</w:t>
      </w:r>
      <w:r>
        <w:br/>
      </w:r>
    </w:p>
    <w:p w14:paraId="60395A46" w14:textId="77777777" w:rsidR="00AA605F" w:rsidRDefault="00AA605F" w:rsidP="00AA605F">
      <w:pPr>
        <w:keepNext/>
        <w:ind w:left="360" w:firstLine="0"/>
        <w:jc w:val="center"/>
      </w:pPr>
      <w:r w:rsidRPr="00AA605F">
        <w:rPr>
          <w:noProof/>
          <w:lang w:eastAsia="en-IN"/>
        </w:rPr>
        <w:drawing>
          <wp:inline distT="0" distB="0" distL="0" distR="0" wp14:anchorId="1D364D5D" wp14:editId="5A48C254">
            <wp:extent cx="4486275" cy="1560576"/>
            <wp:effectExtent l="0" t="0" r="0" b="1905"/>
            <wp:docPr id="130663524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rotWithShape="1">
                    <a:blip r:embed="rId14">
                      <a:extLst>
                        <a:ext uri="{28A0092B-C50C-407E-A947-70E740481C1C}">
                          <a14:useLocalDpi xmlns:a14="http://schemas.microsoft.com/office/drawing/2010/main" val="0"/>
                        </a:ext>
                      </a:extLst>
                    </a:blip>
                    <a:srcRect r="21720" b="22831"/>
                    <a:stretch/>
                  </pic:blipFill>
                  <pic:spPr bwMode="auto">
                    <a:xfrm>
                      <a:off x="0" y="0"/>
                      <a:ext cx="4486656" cy="1560709"/>
                    </a:xfrm>
                    <a:prstGeom prst="rect">
                      <a:avLst/>
                    </a:prstGeom>
                    <a:noFill/>
                    <a:ln>
                      <a:noFill/>
                    </a:ln>
                    <a:extLst>
                      <a:ext uri="{53640926-AAD7-44D8-BBD7-CCE9431645EC}">
                        <a14:shadowObscured xmlns:a14="http://schemas.microsoft.com/office/drawing/2010/main"/>
                      </a:ext>
                    </a:extLst>
                  </pic:spPr>
                </pic:pic>
              </a:graphicData>
            </a:graphic>
          </wp:inline>
        </w:drawing>
      </w:r>
    </w:p>
    <w:p w14:paraId="4742A002" w14:textId="50858E5B" w:rsidR="00AA605F" w:rsidRPr="00AA605F" w:rsidRDefault="00AA605F" w:rsidP="00AA605F">
      <w:pPr>
        <w:pStyle w:val="Caption"/>
        <w:jc w:val="center"/>
        <w:rPr>
          <w:rFonts w:ascii="Times New Roman" w:eastAsia="Times New Roman" w:hAnsi="Times New Roman" w:cs="Times New Roman"/>
          <w:kern w:val="0"/>
          <w:sz w:val="24"/>
          <w:szCs w:val="24"/>
          <w:lang w:eastAsia="en-IN"/>
          <w14:ligatures w14:val="none"/>
        </w:rPr>
      </w:pPr>
      <w:bookmarkStart w:id="19" w:name="_Toc206588560"/>
      <w:bookmarkStart w:id="20" w:name="_Toc206775997"/>
      <w:r>
        <w:t xml:space="preserve">Figure </w:t>
      </w:r>
      <w:fldSimple w:instr=" SEQ Figure \* ARABIC ">
        <w:r w:rsidR="001212DB">
          <w:rPr>
            <w:noProof/>
          </w:rPr>
          <w:t>5</w:t>
        </w:r>
      </w:fldSimple>
      <w:r>
        <w:t xml:space="preserve"> Uninstall button</w:t>
      </w:r>
      <w:bookmarkEnd w:id="19"/>
      <w:bookmarkEnd w:id="20"/>
    </w:p>
    <w:p w14:paraId="19E0D9C4" w14:textId="2D1454E5" w:rsidR="00AA605F" w:rsidRDefault="00AA605F" w:rsidP="00BF7C0A">
      <w:pPr>
        <w:pStyle w:val="ListParagraph"/>
        <w:numPr>
          <w:ilvl w:val="0"/>
          <w:numId w:val="36"/>
        </w:numPr>
      </w:pPr>
      <w:r>
        <w:t xml:space="preserve">Close any </w:t>
      </w:r>
      <w:r w:rsidR="00F56C2A">
        <w:t>active</w:t>
      </w:r>
      <w:r>
        <w:t xml:space="preserve"> </w:t>
      </w:r>
      <w:r w:rsidR="00E466B7">
        <w:t>Webview</w:t>
      </w:r>
      <w:r>
        <w:t xml:space="preserve"> </w:t>
      </w:r>
      <w:r w:rsidR="00F56C2A">
        <w:t xml:space="preserve">or </w:t>
      </w:r>
      <w:r>
        <w:t>reload the window.</w:t>
      </w:r>
    </w:p>
    <w:p w14:paraId="10312879" w14:textId="094C35FD" w:rsidR="00AA605F" w:rsidRDefault="00AA605F" w:rsidP="00BF7C0A">
      <w:pPr>
        <w:pStyle w:val="ListParagraph"/>
        <w:numPr>
          <w:ilvl w:val="0"/>
          <w:numId w:val="36"/>
        </w:numPr>
      </w:pPr>
      <w:r>
        <w:t xml:space="preserve">Install the new extension </w:t>
      </w:r>
      <w:r w:rsidR="00E466B7">
        <w:t>VSIX</w:t>
      </w:r>
      <w:r>
        <w:t xml:space="preserve"> package by following the steps outlined in </w:t>
      </w:r>
      <w:hyperlink w:anchor="_Steps_to_install" w:history="1">
        <w:r w:rsidR="00493D4D" w:rsidRPr="00493D4D">
          <w:rPr>
            <w:rStyle w:val="Hyperlink"/>
          </w:rPr>
          <w:t>Steps to install the extension package</w:t>
        </w:r>
      </w:hyperlink>
      <w:r w:rsidR="008708F3">
        <w:t>.</w:t>
      </w:r>
    </w:p>
    <w:p w14:paraId="5310DB3D" w14:textId="51D9DA11" w:rsidR="00493D4D" w:rsidRPr="00AA605F" w:rsidRDefault="00493D4D" w:rsidP="00BF7C0A">
      <w:pPr>
        <w:pStyle w:val="ListParagraph"/>
        <w:numPr>
          <w:ilvl w:val="0"/>
          <w:numId w:val="36"/>
        </w:numPr>
      </w:pPr>
      <w:r>
        <w:t>Install</w:t>
      </w:r>
      <w:r w:rsidR="00F56C2A">
        <w:t xml:space="preserve"> or </w:t>
      </w:r>
      <w:r>
        <w:t>reinstall the required tools (as per the Release Notes if any) and then import the SDK into the workspace.</w:t>
      </w:r>
    </w:p>
    <w:p w14:paraId="716D8D38" w14:textId="1BD3A781" w:rsidR="00DA7863" w:rsidRDefault="00DA7863" w:rsidP="0082244E">
      <w:pPr>
        <w:pStyle w:val="Heading1"/>
      </w:pPr>
      <w:bookmarkStart w:id="21" w:name="_Toc200360492"/>
      <w:bookmarkStart w:id="22" w:name="_Toc206760604"/>
      <w:r w:rsidRPr="0082244E">
        <w:t>Install Tools</w:t>
      </w:r>
      <w:bookmarkEnd w:id="21"/>
      <w:bookmarkEnd w:id="22"/>
    </w:p>
    <w:p w14:paraId="5B366857" w14:textId="47ACB27B" w:rsidR="00C00D6C" w:rsidRPr="00621419" w:rsidRDefault="006D51C3" w:rsidP="006D51C3">
      <w:pPr>
        <w:ind w:left="0" w:firstLine="0"/>
        <w:rPr>
          <w:rStyle w:val="normaltextrun"/>
          <w:rFonts w:ascii="Calibri" w:hAnsi="Calibri" w:cs="Calibri"/>
          <w:lang w:val="en-US"/>
        </w:rPr>
      </w:pPr>
      <w:r w:rsidRPr="57FB79EB">
        <w:rPr>
          <w:rStyle w:val="normaltextrun"/>
          <w:rFonts w:ascii="Calibri" w:hAnsi="Calibri" w:cs="Calibri"/>
          <w:b/>
          <w:bCs/>
          <w:lang w:val="en-US"/>
        </w:rPr>
        <w:t>Purpose:</w:t>
      </w:r>
      <w:r w:rsidRPr="57FB79EB">
        <w:rPr>
          <w:rStyle w:val="normaltextrun"/>
          <w:rFonts w:ascii="Calibri" w:hAnsi="Calibri" w:cs="Calibri"/>
          <w:lang w:val="en-US"/>
        </w:rPr>
        <w:t xml:space="preserve"> To check and install the necessary tools for </w:t>
      </w:r>
      <w:r w:rsidR="005701F5">
        <w:rPr>
          <w:rStyle w:val="normaltextrun"/>
          <w:rFonts w:ascii="Calibri" w:hAnsi="Calibri" w:cs="Calibri"/>
          <w:lang w:val="en-US"/>
        </w:rPr>
        <w:t xml:space="preserve">docker setup, </w:t>
      </w:r>
      <w:r w:rsidRPr="57FB79EB">
        <w:rPr>
          <w:rStyle w:val="normaltextrun"/>
          <w:rFonts w:ascii="Calibri" w:hAnsi="Calibri" w:cs="Calibri"/>
          <w:lang w:val="en-US"/>
        </w:rPr>
        <w:t>image flashing and debugging.</w:t>
      </w:r>
      <w:r w:rsidR="00263D38">
        <w:rPr>
          <w:rStyle w:val="normaltextrun"/>
          <w:rFonts w:ascii="Calibri" w:hAnsi="Calibri" w:cs="Calibri"/>
          <w:lang w:val="en-US"/>
        </w:rPr>
        <w:br/>
      </w:r>
      <w:r>
        <w:br/>
      </w:r>
    </w:p>
    <w:p w14:paraId="6AABC02F" w14:textId="77777777" w:rsidR="00E42934" w:rsidRDefault="00F67E20" w:rsidP="00E42934">
      <w:pPr>
        <w:pStyle w:val="paragraph"/>
        <w:keepNext/>
        <w:spacing w:before="0" w:beforeAutospacing="0" w:after="0" w:afterAutospacing="0" w:line="276" w:lineRule="auto"/>
        <w:jc w:val="center"/>
        <w:textAlignment w:val="baseline"/>
      </w:pPr>
      <w:r w:rsidRPr="00C3398B">
        <w:rPr>
          <w:noProof/>
        </w:rPr>
        <w:drawing>
          <wp:inline distT="0" distB="0" distL="0" distR="0" wp14:anchorId="37B0908F" wp14:editId="63E20867">
            <wp:extent cx="2743200" cy="1073426"/>
            <wp:effectExtent l="0" t="0" r="0" b="0"/>
            <wp:docPr id="24868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83812" name=""/>
                    <pic:cNvPicPr/>
                  </pic:nvPicPr>
                  <pic:blipFill>
                    <a:blip r:embed="rId15">
                      <a:extLst>
                        <a:ext uri="{28A0092B-C50C-407E-A947-70E740481C1C}">
                          <a14:useLocalDpi xmlns:a14="http://schemas.microsoft.com/office/drawing/2010/main" val="0"/>
                        </a:ext>
                      </a:extLst>
                    </a:blip>
                    <a:stretch>
                      <a:fillRect/>
                    </a:stretch>
                  </pic:blipFill>
                  <pic:spPr>
                    <a:xfrm>
                      <a:off x="0" y="0"/>
                      <a:ext cx="2743200" cy="1073426"/>
                    </a:xfrm>
                    <a:prstGeom prst="rect">
                      <a:avLst/>
                    </a:prstGeom>
                  </pic:spPr>
                </pic:pic>
              </a:graphicData>
            </a:graphic>
          </wp:inline>
        </w:drawing>
      </w:r>
    </w:p>
    <w:p w14:paraId="788D336D" w14:textId="00DC0F62" w:rsidR="006B3093" w:rsidRDefault="00E42934" w:rsidP="00E42934">
      <w:pPr>
        <w:pStyle w:val="Caption"/>
        <w:jc w:val="center"/>
        <w:rPr>
          <w:rStyle w:val="normaltextrun"/>
          <w:rFonts w:ascii="Calibri" w:hAnsi="Calibri" w:cs="Calibri"/>
          <w:sz w:val="22"/>
          <w:szCs w:val="22"/>
          <w:lang w:val="en-US"/>
        </w:rPr>
      </w:pPr>
      <w:bookmarkStart w:id="23" w:name="_Toc206588561"/>
      <w:bookmarkStart w:id="24" w:name="_Toc206775998"/>
      <w:r>
        <w:t xml:space="preserve">Figure </w:t>
      </w:r>
      <w:fldSimple w:instr=" SEQ Figure \* ARABIC ">
        <w:r w:rsidR="001212DB">
          <w:rPr>
            <w:noProof/>
          </w:rPr>
          <w:t>6</w:t>
        </w:r>
      </w:fldSimple>
      <w:r>
        <w:t xml:space="preserve"> Install Tools</w:t>
      </w:r>
      <w:bookmarkEnd w:id="23"/>
      <w:bookmarkEnd w:id="24"/>
    </w:p>
    <w:p w14:paraId="361BFB91" w14:textId="56140654" w:rsidR="006B3093" w:rsidRPr="0082244E" w:rsidRDefault="006B3093" w:rsidP="0082244E">
      <w:pPr>
        <w:pStyle w:val="Heading2"/>
        <w:rPr>
          <w:rStyle w:val="normaltextrun"/>
        </w:rPr>
      </w:pPr>
      <w:bookmarkStart w:id="25" w:name="_Toc200360493"/>
      <w:bookmarkStart w:id="26" w:name="_Toc206760605"/>
      <w:r w:rsidRPr="0082244E">
        <w:rPr>
          <w:rStyle w:val="normaltextrun"/>
        </w:rPr>
        <w:t>Tools checking</w:t>
      </w:r>
      <w:bookmarkEnd w:id="25"/>
      <w:bookmarkEnd w:id="26"/>
    </w:p>
    <w:p w14:paraId="70531FC8" w14:textId="6153ABBD" w:rsidR="006B3093" w:rsidRPr="00385AB2" w:rsidRDefault="006B3093">
      <w:pPr>
        <w:pStyle w:val="paragraph"/>
        <w:spacing w:before="0" w:beforeAutospacing="0" w:after="0" w:afterAutospacing="0" w:line="276" w:lineRule="auto"/>
        <w:ind w:left="0" w:firstLine="0"/>
        <w:textAlignment w:val="baseline"/>
        <w:rPr>
          <w:rStyle w:val="normaltextrun"/>
          <w:rFonts w:ascii="Calibri" w:eastAsiaTheme="majorEastAsia" w:hAnsi="Calibri" w:cs="Calibri"/>
          <w:b/>
          <w:i/>
          <w:color w:val="2F5496" w:themeColor="accent1" w:themeShade="BF"/>
          <w:kern w:val="2"/>
          <w:sz w:val="22"/>
          <w:szCs w:val="22"/>
          <w:lang w:val="en-US" w:eastAsia="en-US"/>
          <w14:ligatures w14:val="standardContextual"/>
        </w:rPr>
        <w:pPrChange w:id="27" w:author="Todd Dust" w:date="2025-06-09T14:17:00Z">
          <w:pPr>
            <w:pStyle w:val="paragraph"/>
            <w:spacing w:before="0" w:beforeAutospacing="0" w:after="0" w:afterAutospacing="0" w:line="276" w:lineRule="auto"/>
            <w:textAlignment w:val="baseline"/>
          </w:pPr>
        </w:pPrChange>
      </w:pPr>
      <w:r w:rsidRPr="00385AB2">
        <w:rPr>
          <w:rStyle w:val="normaltextrun"/>
          <w:rFonts w:ascii="Calibri" w:hAnsi="Calibri" w:cs="Calibri"/>
          <w:b/>
          <w:bCs/>
          <w:sz w:val="22"/>
          <w:szCs w:val="22"/>
          <w:lang w:val="en-US"/>
        </w:rPr>
        <w:t>Steps:</w:t>
      </w:r>
    </w:p>
    <w:p w14:paraId="1478DE6A" w14:textId="0BC8A6B9" w:rsidR="006B3093" w:rsidRDefault="13922DA7" w:rsidP="00BF7C0A">
      <w:pPr>
        <w:pStyle w:val="paragraph"/>
        <w:numPr>
          <w:ilvl w:val="0"/>
          <w:numId w:val="8"/>
        </w:numPr>
        <w:spacing w:before="0" w:beforeAutospacing="0" w:after="0" w:afterAutospacing="0" w:line="276" w:lineRule="auto"/>
        <w:textAlignment w:val="baseline"/>
        <w:rPr>
          <w:rStyle w:val="normaltextrun"/>
          <w:rFonts w:ascii="Calibri" w:hAnsi="Calibri" w:cs="Calibri"/>
          <w:sz w:val="22"/>
          <w:szCs w:val="22"/>
          <w:lang w:val="en-US"/>
        </w:rPr>
      </w:pPr>
      <w:r w:rsidRPr="755C709A">
        <w:rPr>
          <w:rStyle w:val="normaltextrun"/>
          <w:rFonts w:ascii="Calibri" w:hAnsi="Calibri" w:cs="Calibri"/>
          <w:sz w:val="22"/>
          <w:szCs w:val="22"/>
          <w:lang w:val="en-US"/>
        </w:rPr>
        <w:t xml:space="preserve">This view will check if the necessary tools are already installed in well-known installation locations. </w:t>
      </w:r>
    </w:p>
    <w:p w14:paraId="2F54C08F" w14:textId="5EFE09A4" w:rsidR="006B3093" w:rsidRPr="00E37270" w:rsidRDefault="0014335F" w:rsidP="00BF7C0A">
      <w:pPr>
        <w:pStyle w:val="paragraph"/>
        <w:numPr>
          <w:ilvl w:val="0"/>
          <w:numId w:val="8"/>
        </w:numPr>
        <w:spacing w:before="0" w:beforeAutospacing="0" w:after="0" w:afterAutospacing="0" w:line="276" w:lineRule="auto"/>
        <w:textAlignment w:val="baseline"/>
        <w:rPr>
          <w:rStyle w:val="normaltextrun"/>
          <w:rFonts w:ascii="Calibri" w:hAnsi="Calibri" w:cs="Calibri"/>
          <w:b/>
          <w:bCs/>
          <w:sz w:val="22"/>
          <w:szCs w:val="22"/>
          <w:lang w:val="en-US"/>
        </w:rPr>
      </w:pPr>
      <w:r w:rsidRPr="006B3093">
        <w:rPr>
          <w:rStyle w:val="normaltextrun"/>
          <w:rFonts w:ascii="Calibri" w:hAnsi="Calibri" w:cs="Calibri"/>
          <w:sz w:val="22"/>
          <w:szCs w:val="22"/>
          <w:lang w:val="en-US"/>
        </w:rPr>
        <w:t xml:space="preserve">Tools checking </w:t>
      </w:r>
      <w:r w:rsidR="00F67E20">
        <w:rPr>
          <w:rStyle w:val="normaltextrun"/>
          <w:rFonts w:ascii="Calibri" w:hAnsi="Calibri" w:cs="Calibri"/>
          <w:sz w:val="22"/>
          <w:szCs w:val="22"/>
          <w:lang w:val="en-US"/>
        </w:rPr>
        <w:t xml:space="preserve">is performed </w:t>
      </w:r>
      <w:r w:rsidRPr="006B3093">
        <w:rPr>
          <w:rStyle w:val="normaltextrun"/>
          <w:rFonts w:ascii="Calibri" w:hAnsi="Calibri" w:cs="Calibri"/>
          <w:sz w:val="22"/>
          <w:szCs w:val="22"/>
          <w:lang w:val="en-US"/>
        </w:rPr>
        <w:t xml:space="preserve">when the tab is </w:t>
      </w:r>
      <w:r w:rsidR="006B3093" w:rsidRPr="006B3093">
        <w:rPr>
          <w:rStyle w:val="normaltextrun"/>
          <w:rFonts w:ascii="Calibri" w:hAnsi="Calibri" w:cs="Calibri"/>
          <w:sz w:val="22"/>
          <w:szCs w:val="22"/>
          <w:lang w:val="en-US"/>
        </w:rPr>
        <w:t>opened</w:t>
      </w:r>
      <w:r w:rsidRPr="006B3093">
        <w:rPr>
          <w:rStyle w:val="normaltextrun"/>
          <w:rFonts w:ascii="Calibri" w:hAnsi="Calibri" w:cs="Calibri"/>
          <w:sz w:val="22"/>
          <w:szCs w:val="22"/>
          <w:lang w:val="en-US"/>
        </w:rPr>
        <w:t xml:space="preserve"> for the first time. </w:t>
      </w:r>
      <w:r w:rsidR="00F67E20">
        <w:rPr>
          <w:rStyle w:val="normaltextrun"/>
          <w:rFonts w:ascii="Calibri" w:hAnsi="Calibri" w:cs="Calibri"/>
          <w:sz w:val="22"/>
          <w:szCs w:val="22"/>
          <w:lang w:val="en-US"/>
        </w:rPr>
        <w:t>Subsequently,</w:t>
      </w:r>
      <w:r w:rsidRPr="006B3093">
        <w:rPr>
          <w:rStyle w:val="normaltextrun"/>
          <w:rFonts w:ascii="Calibri" w:hAnsi="Calibri" w:cs="Calibri"/>
          <w:sz w:val="22"/>
          <w:szCs w:val="22"/>
          <w:lang w:val="en-US"/>
        </w:rPr>
        <w:t xml:space="preserve"> user</w:t>
      </w:r>
      <w:r w:rsidR="00F67E20">
        <w:rPr>
          <w:rStyle w:val="normaltextrun"/>
          <w:rFonts w:ascii="Calibri" w:hAnsi="Calibri" w:cs="Calibri"/>
          <w:sz w:val="22"/>
          <w:szCs w:val="22"/>
          <w:lang w:val="en-US"/>
        </w:rPr>
        <w:t>s</w:t>
      </w:r>
      <w:r w:rsidRPr="006B3093">
        <w:rPr>
          <w:rStyle w:val="normaltextrun"/>
          <w:rFonts w:ascii="Calibri" w:hAnsi="Calibri" w:cs="Calibri"/>
          <w:sz w:val="22"/>
          <w:szCs w:val="22"/>
          <w:lang w:val="en-US"/>
        </w:rPr>
        <w:t xml:space="preserve"> can </w:t>
      </w:r>
      <w:r w:rsidR="00F67E20">
        <w:rPr>
          <w:rStyle w:val="normaltextrun"/>
          <w:rFonts w:ascii="Calibri" w:hAnsi="Calibri" w:cs="Calibri"/>
          <w:sz w:val="22"/>
          <w:szCs w:val="22"/>
          <w:lang w:val="en-US"/>
        </w:rPr>
        <w:t xml:space="preserve">manually </w:t>
      </w:r>
      <w:r w:rsidRPr="006B3093">
        <w:rPr>
          <w:rStyle w:val="normaltextrun"/>
          <w:rFonts w:ascii="Calibri" w:hAnsi="Calibri" w:cs="Calibri"/>
          <w:sz w:val="22"/>
          <w:szCs w:val="22"/>
          <w:lang w:val="en-US"/>
        </w:rPr>
        <w:t>check the tool</w:t>
      </w:r>
      <w:r w:rsidR="00F67E20">
        <w:rPr>
          <w:rStyle w:val="normaltextrun"/>
          <w:rFonts w:ascii="Calibri" w:hAnsi="Calibri" w:cs="Calibri"/>
          <w:sz w:val="22"/>
          <w:szCs w:val="22"/>
          <w:lang w:val="en-US"/>
        </w:rPr>
        <w:t xml:space="preserve"> status</w:t>
      </w:r>
      <w:r w:rsidRPr="006B3093">
        <w:rPr>
          <w:rStyle w:val="normaltextrun"/>
          <w:rFonts w:ascii="Calibri" w:hAnsi="Calibri" w:cs="Calibri"/>
          <w:sz w:val="22"/>
          <w:szCs w:val="22"/>
          <w:lang w:val="en-US"/>
        </w:rPr>
        <w:t xml:space="preserve"> </w:t>
      </w:r>
      <w:r w:rsidR="00F67E20">
        <w:rPr>
          <w:rStyle w:val="normaltextrun"/>
          <w:rFonts w:ascii="Calibri" w:hAnsi="Calibri" w:cs="Calibri"/>
          <w:sz w:val="22"/>
          <w:szCs w:val="22"/>
          <w:lang w:val="en-US"/>
        </w:rPr>
        <w:t>by clicking</w:t>
      </w:r>
      <w:r w:rsidRPr="006B3093">
        <w:rPr>
          <w:rStyle w:val="normaltextrun"/>
          <w:rFonts w:ascii="Calibri" w:hAnsi="Calibri" w:cs="Calibri"/>
          <w:sz w:val="22"/>
          <w:szCs w:val="22"/>
          <w:lang w:val="en-US"/>
        </w:rPr>
        <w:t xml:space="preserve"> the “Check tool status” button. </w:t>
      </w:r>
      <w:r w:rsidR="00F67E20">
        <w:rPr>
          <w:rStyle w:val="normaltextrun"/>
          <w:rFonts w:ascii="Calibri" w:hAnsi="Calibri" w:cs="Calibri"/>
          <w:sz w:val="22"/>
          <w:szCs w:val="22"/>
          <w:lang w:val="en-US"/>
        </w:rPr>
        <w:t xml:space="preserve">A progress </w:t>
      </w:r>
      <w:r w:rsidRPr="006B3093">
        <w:rPr>
          <w:rStyle w:val="normaltextrun"/>
          <w:rFonts w:ascii="Calibri" w:hAnsi="Calibri" w:cs="Calibri"/>
          <w:sz w:val="22"/>
          <w:szCs w:val="22"/>
          <w:lang w:val="en-US"/>
        </w:rPr>
        <w:t xml:space="preserve">loader will </w:t>
      </w:r>
      <w:r w:rsidRPr="006B3093">
        <w:rPr>
          <w:rStyle w:val="normaltextrun"/>
          <w:rFonts w:ascii="Calibri" w:hAnsi="Calibri" w:cs="Calibri"/>
          <w:sz w:val="22"/>
          <w:szCs w:val="22"/>
          <w:lang w:val="en-US"/>
        </w:rPr>
        <w:lastRenderedPageBreak/>
        <w:t>be displayed to show the percentage of tools checking progress.</w:t>
      </w:r>
      <w:r w:rsidR="000715B8">
        <w:rPr>
          <w:rStyle w:val="normaltextrun"/>
          <w:rFonts w:ascii="Calibri" w:hAnsi="Calibri" w:cs="Calibri"/>
          <w:sz w:val="22"/>
          <w:szCs w:val="22"/>
          <w:lang w:val="en-US"/>
        </w:rPr>
        <w:t xml:space="preserve"> </w:t>
      </w:r>
      <w:r w:rsidR="00FE5075" w:rsidRPr="00E37270">
        <w:rPr>
          <w:rStyle w:val="normaltextrun"/>
          <w:rFonts w:ascii="Calibri" w:hAnsi="Calibri" w:cs="Calibri"/>
          <w:sz w:val="22"/>
          <w:szCs w:val="22"/>
          <w:lang w:val="en-US"/>
        </w:rPr>
        <w:br/>
      </w:r>
    </w:p>
    <w:p w14:paraId="220BD627" w14:textId="77777777" w:rsidR="00685C99" w:rsidRDefault="00C173D2" w:rsidP="00685C99">
      <w:pPr>
        <w:pStyle w:val="paragraph"/>
        <w:keepNext/>
        <w:spacing w:before="0" w:beforeAutospacing="0" w:after="240" w:afterAutospacing="0" w:line="276" w:lineRule="auto"/>
        <w:ind w:left="0" w:firstLine="0"/>
        <w:textAlignment w:val="baseline"/>
        <w:rPr>
          <w:rFonts w:asciiTheme="minorHAnsi" w:hAnsiTheme="minorHAnsi" w:cstheme="minorBidi"/>
          <w:sz w:val="22"/>
          <w:szCs w:val="22"/>
        </w:rPr>
      </w:pPr>
      <w:r w:rsidRPr="7B47504B">
        <w:rPr>
          <w:rStyle w:val="normaltextrun"/>
          <w:rFonts w:asciiTheme="minorHAnsi" w:hAnsiTheme="minorHAnsi" w:cstheme="minorBidi"/>
          <w:b/>
          <w:sz w:val="22"/>
          <w:szCs w:val="22"/>
          <w:lang w:val="en-US"/>
        </w:rPr>
        <w:t>Note:</w:t>
      </w:r>
      <w:r w:rsidR="00A5127F" w:rsidRPr="7B47504B">
        <w:rPr>
          <w:rFonts w:asciiTheme="minorHAnsi" w:eastAsiaTheme="minorEastAsia" w:hAnsiTheme="minorHAnsi" w:cstheme="minorBidi"/>
          <w:kern w:val="2"/>
          <w:sz w:val="22"/>
          <w:szCs w:val="22"/>
          <w:lang w:eastAsia="en-US"/>
          <w14:ligatures w14:val="standardContextual"/>
        </w:rPr>
        <w:t xml:space="preserve"> </w:t>
      </w:r>
      <w:r w:rsidR="00A5127F" w:rsidRPr="7B47504B">
        <w:rPr>
          <w:rFonts w:asciiTheme="minorHAnsi" w:hAnsiTheme="minorHAnsi" w:cstheme="minorBidi"/>
          <w:sz w:val="22"/>
          <w:szCs w:val="22"/>
        </w:rPr>
        <w:t>On Linux</w:t>
      </w:r>
      <w:r w:rsidR="000349F2">
        <w:rPr>
          <w:rFonts w:asciiTheme="minorHAnsi" w:hAnsiTheme="minorHAnsi" w:cstheme="minorBidi"/>
          <w:sz w:val="22"/>
          <w:szCs w:val="22"/>
        </w:rPr>
        <w:t xml:space="preserve"> and macOS</w:t>
      </w:r>
      <w:r w:rsidR="00A5127F" w:rsidRPr="7B47504B">
        <w:rPr>
          <w:rFonts w:asciiTheme="minorHAnsi" w:hAnsiTheme="minorHAnsi" w:cstheme="minorBidi"/>
          <w:sz w:val="22"/>
          <w:szCs w:val="22"/>
        </w:rPr>
        <w:t xml:space="preserve">, </w:t>
      </w:r>
      <w:proofErr w:type="spellStart"/>
      <w:r w:rsidR="00A5127F" w:rsidRPr="7B47504B">
        <w:rPr>
          <w:rFonts w:asciiTheme="minorHAnsi" w:hAnsiTheme="minorHAnsi" w:cstheme="minorBidi"/>
          <w:sz w:val="22"/>
          <w:szCs w:val="22"/>
        </w:rPr>
        <w:t>jq</w:t>
      </w:r>
      <w:proofErr w:type="spellEnd"/>
      <w:r w:rsidR="00A5127F" w:rsidRPr="7B47504B">
        <w:rPr>
          <w:rFonts w:asciiTheme="minorHAnsi" w:hAnsiTheme="minorHAnsi" w:cstheme="minorBidi"/>
          <w:sz w:val="22"/>
          <w:szCs w:val="22"/>
        </w:rPr>
        <w:t xml:space="preserve"> is required to read and write the </w:t>
      </w:r>
      <w:proofErr w:type="spellStart"/>
      <w:r w:rsidR="00A5127F" w:rsidRPr="7B47504B">
        <w:rPr>
          <w:rFonts w:asciiTheme="minorHAnsi" w:hAnsiTheme="minorHAnsi" w:cstheme="minorBidi"/>
          <w:sz w:val="22"/>
          <w:szCs w:val="22"/>
        </w:rPr>
        <w:t>settings.json</w:t>
      </w:r>
      <w:proofErr w:type="spellEnd"/>
      <w:r w:rsidR="00A5127F" w:rsidRPr="7B47504B">
        <w:rPr>
          <w:rFonts w:asciiTheme="minorHAnsi" w:hAnsiTheme="minorHAnsi" w:cstheme="minorBidi"/>
          <w:sz w:val="22"/>
          <w:szCs w:val="22"/>
        </w:rPr>
        <w:t xml:space="preserve"> file. If it's not installed, a terminal will open to install it, and you'll be prompted to enter your system password. Once installed, the extension will continue checking tool status automatically.</w:t>
      </w:r>
    </w:p>
    <w:p w14:paraId="74720D69" w14:textId="56E5870A" w:rsidR="00D95130" w:rsidRDefault="00685C99" w:rsidP="00D95130">
      <w:pPr>
        <w:pStyle w:val="paragraph"/>
        <w:keepNext/>
        <w:spacing w:before="0" w:beforeAutospacing="0" w:after="0" w:afterAutospacing="0" w:line="276" w:lineRule="auto"/>
        <w:ind w:left="0" w:firstLine="0"/>
        <w:textAlignment w:val="baseline"/>
      </w:pPr>
      <w:r>
        <w:rPr>
          <w:noProof/>
        </w:rPr>
        <w:drawing>
          <wp:inline distT="0" distB="0" distL="0" distR="0" wp14:anchorId="536BD9BB" wp14:editId="27182657">
            <wp:extent cx="5731510" cy="3223895"/>
            <wp:effectExtent l="0" t="0" r="2540" b="0"/>
            <wp:docPr id="177758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7971AD" w14:textId="27DC8FD5" w:rsidR="00D95130" w:rsidRDefault="00D95130" w:rsidP="00D95130">
      <w:pPr>
        <w:pStyle w:val="Caption"/>
        <w:jc w:val="center"/>
      </w:pPr>
      <w:bookmarkStart w:id="28" w:name="_Toc206588562"/>
      <w:bookmarkStart w:id="29" w:name="_Toc206775999"/>
      <w:r>
        <w:t xml:space="preserve">Figure </w:t>
      </w:r>
      <w:fldSimple w:instr=" SEQ Figure \* ARABIC ">
        <w:r w:rsidR="001212DB">
          <w:rPr>
            <w:noProof/>
          </w:rPr>
          <w:t>7</w:t>
        </w:r>
      </w:fldSimple>
      <w:r>
        <w:t xml:space="preserve"> </w:t>
      </w:r>
      <w:proofErr w:type="spellStart"/>
      <w:r>
        <w:t>jq</w:t>
      </w:r>
      <w:proofErr w:type="spellEnd"/>
      <w:r>
        <w:t xml:space="preserve"> install terminal</w:t>
      </w:r>
      <w:bookmarkEnd w:id="28"/>
      <w:bookmarkEnd w:id="29"/>
    </w:p>
    <w:p w14:paraId="5FC71C2C" w14:textId="6F90F51C" w:rsidR="009227D7" w:rsidRPr="00385AB2" w:rsidRDefault="009227D7" w:rsidP="000715B8">
      <w:pPr>
        <w:pStyle w:val="paragraph"/>
        <w:spacing w:before="0" w:beforeAutospacing="0" w:after="0" w:afterAutospacing="0" w:line="276" w:lineRule="auto"/>
        <w:ind w:left="0" w:firstLine="0"/>
        <w:textAlignment w:val="baseline"/>
        <w:rPr>
          <w:rStyle w:val="normaltextrun"/>
          <w:rFonts w:ascii="Calibri" w:hAnsi="Calibri" w:cs="Calibri"/>
          <w:b/>
          <w:bCs/>
          <w:sz w:val="22"/>
          <w:szCs w:val="22"/>
          <w:lang w:val="en-US"/>
        </w:rPr>
      </w:pPr>
    </w:p>
    <w:p w14:paraId="3D50B313" w14:textId="524B3F92" w:rsidR="006B3093" w:rsidRPr="00385AB2" w:rsidRDefault="006B3093" w:rsidP="006B3093">
      <w:pPr>
        <w:pStyle w:val="paragraph"/>
        <w:spacing w:before="0" w:beforeAutospacing="0" w:after="0" w:afterAutospacing="0" w:line="276" w:lineRule="auto"/>
        <w:ind w:left="0" w:firstLine="0"/>
        <w:textAlignment w:val="baseline"/>
        <w:rPr>
          <w:rStyle w:val="normaltextrun"/>
          <w:rFonts w:ascii="Calibri" w:hAnsi="Calibri" w:cs="Calibri"/>
          <w:b/>
          <w:bCs/>
          <w:sz w:val="22"/>
          <w:szCs w:val="22"/>
          <w:lang w:val="en-US"/>
        </w:rPr>
      </w:pPr>
      <w:r w:rsidRPr="00385AB2">
        <w:rPr>
          <w:rStyle w:val="normaltextrun"/>
          <w:rFonts w:ascii="Calibri" w:hAnsi="Calibri" w:cs="Calibri"/>
          <w:b/>
          <w:bCs/>
          <w:sz w:val="22"/>
          <w:szCs w:val="22"/>
          <w:lang w:val="en-US"/>
        </w:rPr>
        <w:t>Result:</w:t>
      </w:r>
    </w:p>
    <w:p w14:paraId="3089D021" w14:textId="7EA0E59A" w:rsidR="00F67E20" w:rsidRPr="00662204" w:rsidRDefault="00F67E20" w:rsidP="00BF7C0A">
      <w:pPr>
        <w:pStyle w:val="paragraph"/>
        <w:numPr>
          <w:ilvl w:val="0"/>
          <w:numId w:val="7"/>
        </w:numPr>
        <w:spacing w:before="0" w:beforeAutospacing="0" w:after="0" w:afterAutospacing="0" w:line="276" w:lineRule="auto"/>
        <w:textAlignment w:val="baseline"/>
        <w:rPr>
          <w:rFonts w:ascii="Calibri" w:hAnsi="Calibri" w:cs="Calibri"/>
          <w:sz w:val="22"/>
          <w:szCs w:val="22"/>
          <w:lang w:val="en-US"/>
        </w:rPr>
      </w:pPr>
      <w:r>
        <w:rPr>
          <w:rFonts w:ascii="Calibri" w:hAnsi="Calibri" w:cs="Calibri"/>
          <w:sz w:val="22"/>
          <w:szCs w:val="22"/>
        </w:rPr>
        <w:t>I</w:t>
      </w:r>
      <w:r w:rsidRPr="00F67E20">
        <w:rPr>
          <w:rFonts w:ascii="Calibri" w:hAnsi="Calibri" w:cs="Calibri"/>
          <w:sz w:val="22"/>
          <w:szCs w:val="22"/>
        </w:rPr>
        <w:t xml:space="preserve">f a tool is missing or its version does not match the required version, an exclamation mark </w:t>
      </w:r>
      <w:r w:rsidR="00870AF6">
        <w:rPr>
          <w:rFonts w:ascii="Calibri" w:hAnsi="Calibri" w:cs="Calibri"/>
          <w:sz w:val="22"/>
          <w:szCs w:val="22"/>
        </w:rPr>
        <w:t>(</w:t>
      </w:r>
      <w:r w:rsidR="00870AF6" w:rsidRPr="00870AF6">
        <w:rPr>
          <w:rFonts w:ascii="Segoe UI Emoji" w:hAnsi="Segoe UI Emoji" w:cs="Segoe UI Emoji"/>
          <w:sz w:val="22"/>
          <w:szCs w:val="22"/>
        </w:rPr>
        <w:t>⚠️</w:t>
      </w:r>
      <w:r w:rsidR="00870AF6">
        <w:rPr>
          <w:rFonts w:ascii="Calibri" w:hAnsi="Calibri" w:cs="Calibri"/>
          <w:sz w:val="22"/>
          <w:szCs w:val="22"/>
        </w:rPr>
        <w:t xml:space="preserve">) </w:t>
      </w:r>
      <w:r w:rsidRPr="00F67E20">
        <w:rPr>
          <w:rFonts w:ascii="Calibri" w:hAnsi="Calibri" w:cs="Calibri"/>
          <w:sz w:val="22"/>
          <w:szCs w:val="22"/>
        </w:rPr>
        <w:t>will be displayed, and the installation checkbox will be automatically selected.</w:t>
      </w:r>
    </w:p>
    <w:p w14:paraId="72962A28" w14:textId="52A0D1E3" w:rsidR="00662204" w:rsidRDefault="00662204" w:rsidP="00BF7C0A">
      <w:pPr>
        <w:pStyle w:val="paragraph"/>
        <w:numPr>
          <w:ilvl w:val="0"/>
          <w:numId w:val="7"/>
        </w:numPr>
        <w:spacing w:before="0" w:beforeAutospacing="0" w:after="0" w:afterAutospacing="0" w:line="276" w:lineRule="auto"/>
        <w:textAlignment w:val="baseline"/>
        <w:rPr>
          <w:rFonts w:ascii="Calibri" w:hAnsi="Calibri" w:cs="Calibri"/>
          <w:sz w:val="22"/>
          <w:szCs w:val="22"/>
          <w:lang w:val="en-US"/>
        </w:rPr>
      </w:pPr>
      <w:r w:rsidRPr="00F67E20">
        <w:rPr>
          <w:rStyle w:val="normaltextrun"/>
          <w:rFonts w:ascii="Calibri" w:hAnsi="Calibri" w:cs="Calibri"/>
          <w:sz w:val="22"/>
          <w:szCs w:val="22"/>
          <w:lang w:val="en-US"/>
        </w:rPr>
        <w:t>If a tool is already installed with the correct version, a green checkmark</w:t>
      </w:r>
      <w:r w:rsidR="00A01FDF">
        <w:rPr>
          <w:rStyle w:val="normaltextrun"/>
          <w:rFonts w:ascii="Calibri" w:hAnsi="Calibri" w:cs="Calibri"/>
          <w:sz w:val="22"/>
          <w:szCs w:val="22"/>
          <w:lang w:val="en-US"/>
        </w:rPr>
        <w:t xml:space="preserve"> (</w:t>
      </w:r>
      <w:r w:rsidR="00AC228B" w:rsidRPr="00AC228B">
        <w:rPr>
          <w:rStyle w:val="normaltextrun"/>
          <w:rFonts w:ascii="Segoe UI Emoji" w:hAnsi="Segoe UI Emoji" w:cs="Segoe UI Emoji"/>
          <w:noProof/>
          <w:sz w:val="22"/>
          <w:szCs w:val="22"/>
          <w:lang w:val="en-US"/>
        </w:rPr>
        <w:drawing>
          <wp:inline distT="0" distB="0" distL="0" distR="0" wp14:anchorId="3D52F352" wp14:editId="4775C271">
            <wp:extent cx="140521" cy="140520"/>
            <wp:effectExtent l="0" t="0" r="0" b="0"/>
            <wp:docPr id="175969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2596" name=""/>
                    <pic:cNvPicPr/>
                  </pic:nvPicPr>
                  <pic:blipFill rotWithShape="1">
                    <a:blip r:embed="rId17"/>
                    <a:srcRect l="-7228" t="-7227"/>
                    <a:stretch/>
                  </pic:blipFill>
                  <pic:spPr bwMode="auto">
                    <a:xfrm>
                      <a:off x="0" y="0"/>
                      <a:ext cx="145034" cy="145033"/>
                    </a:xfrm>
                    <a:prstGeom prst="rect">
                      <a:avLst/>
                    </a:prstGeom>
                    <a:ln>
                      <a:noFill/>
                    </a:ln>
                    <a:extLst>
                      <a:ext uri="{53640926-AAD7-44D8-BBD7-CCE9431645EC}">
                        <a14:shadowObscured xmlns:a14="http://schemas.microsoft.com/office/drawing/2010/main"/>
                      </a:ext>
                    </a:extLst>
                  </pic:spPr>
                </pic:pic>
              </a:graphicData>
            </a:graphic>
          </wp:inline>
        </w:drawing>
      </w:r>
      <w:r w:rsidR="00A01FDF">
        <w:rPr>
          <w:rStyle w:val="normaltextrun"/>
          <w:rFonts w:ascii="Calibri" w:hAnsi="Calibri" w:cs="Calibri"/>
          <w:sz w:val="22"/>
          <w:szCs w:val="22"/>
          <w:lang w:val="en-US"/>
        </w:rPr>
        <w:t>)</w:t>
      </w:r>
      <w:r w:rsidRPr="00F67E20">
        <w:rPr>
          <w:rStyle w:val="normaltextrun"/>
          <w:rFonts w:ascii="Calibri" w:hAnsi="Calibri" w:cs="Calibri"/>
          <w:sz w:val="22"/>
          <w:szCs w:val="22"/>
          <w:lang w:val="en-US"/>
        </w:rPr>
        <w:t xml:space="preserve"> will appear, and the</w:t>
      </w:r>
      <w:r>
        <w:rPr>
          <w:rStyle w:val="normaltextrun"/>
          <w:rFonts w:ascii="Calibri" w:hAnsi="Calibri" w:cs="Calibri"/>
          <w:sz w:val="22"/>
          <w:szCs w:val="22"/>
          <w:lang w:val="en-US"/>
        </w:rPr>
        <w:t xml:space="preserve"> </w:t>
      </w:r>
      <w:r w:rsidRPr="00F67E20">
        <w:rPr>
          <w:rStyle w:val="normaltextrun"/>
          <w:rFonts w:ascii="Calibri" w:hAnsi="Calibri" w:cs="Calibri"/>
          <w:sz w:val="22"/>
          <w:szCs w:val="22"/>
          <w:lang w:val="en-US"/>
        </w:rPr>
        <w:t>installation checkbox will remain unselected.</w:t>
      </w:r>
      <w:r>
        <w:rPr>
          <w:rStyle w:val="normaltextrun"/>
          <w:rFonts w:ascii="Calibri" w:hAnsi="Calibri" w:cs="Calibri"/>
          <w:sz w:val="22"/>
          <w:szCs w:val="22"/>
          <w:lang w:val="en-US"/>
        </w:rPr>
        <w:br/>
      </w:r>
    </w:p>
    <w:p w14:paraId="28173F2E" w14:textId="1CA42FEE" w:rsidR="00373D3A" w:rsidRDefault="005A6140" w:rsidP="00373D3A">
      <w:pPr>
        <w:pStyle w:val="paragraph"/>
        <w:keepNext/>
        <w:spacing w:before="0" w:beforeAutospacing="0" w:after="0" w:afterAutospacing="0" w:line="276" w:lineRule="auto"/>
        <w:ind w:left="360" w:firstLine="0"/>
        <w:jc w:val="center"/>
        <w:textAlignment w:val="baseline"/>
      </w:pPr>
      <w:r w:rsidRPr="005A6140">
        <w:rPr>
          <w:noProof/>
        </w:rPr>
        <w:lastRenderedPageBreak/>
        <w:drawing>
          <wp:inline distT="0" distB="0" distL="0" distR="0" wp14:anchorId="61CF8E9B" wp14:editId="47F018A1">
            <wp:extent cx="5731510" cy="3891915"/>
            <wp:effectExtent l="0" t="0" r="2540" b="0"/>
            <wp:docPr id="7559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00842" name=""/>
                    <pic:cNvPicPr/>
                  </pic:nvPicPr>
                  <pic:blipFill>
                    <a:blip r:embed="rId18"/>
                    <a:stretch>
                      <a:fillRect/>
                    </a:stretch>
                  </pic:blipFill>
                  <pic:spPr>
                    <a:xfrm>
                      <a:off x="0" y="0"/>
                      <a:ext cx="5731510" cy="3891915"/>
                    </a:xfrm>
                    <a:prstGeom prst="rect">
                      <a:avLst/>
                    </a:prstGeom>
                  </pic:spPr>
                </pic:pic>
              </a:graphicData>
            </a:graphic>
          </wp:inline>
        </w:drawing>
      </w:r>
    </w:p>
    <w:p w14:paraId="0EEDB661" w14:textId="2A67DD34" w:rsidR="00212D9F" w:rsidRPr="00212D9F" w:rsidRDefault="00373D3A" w:rsidP="00212D9F">
      <w:pPr>
        <w:pStyle w:val="Caption"/>
        <w:jc w:val="center"/>
      </w:pPr>
      <w:bookmarkStart w:id="30" w:name="_Toc206588563"/>
      <w:bookmarkStart w:id="31" w:name="_Toc206776000"/>
      <w:r>
        <w:t xml:space="preserve">Figure </w:t>
      </w:r>
      <w:fldSimple w:instr=" SEQ Figure \* ARABIC ">
        <w:r w:rsidR="001212DB">
          <w:rPr>
            <w:noProof/>
          </w:rPr>
          <w:t>8</w:t>
        </w:r>
      </w:fldSimple>
      <w:r>
        <w:t xml:space="preserve"> Tools Checking</w:t>
      </w:r>
      <w:bookmarkEnd w:id="30"/>
      <w:bookmarkEnd w:id="31"/>
      <w:r w:rsidR="00212D9F">
        <w:br/>
      </w:r>
    </w:p>
    <w:p w14:paraId="18829EC5" w14:textId="79670520" w:rsidR="006B3093" w:rsidRDefault="006B3093" w:rsidP="004B003B">
      <w:pPr>
        <w:pStyle w:val="Heading2"/>
        <w:rPr>
          <w:rStyle w:val="normaltextrun"/>
        </w:rPr>
      </w:pPr>
      <w:bookmarkStart w:id="32" w:name="_Toc200360494"/>
      <w:bookmarkStart w:id="33" w:name="_Toc206760606"/>
      <w:r w:rsidRPr="0082244E">
        <w:rPr>
          <w:rStyle w:val="normaltextrun"/>
        </w:rPr>
        <w:t>Tools installation</w:t>
      </w:r>
      <w:bookmarkEnd w:id="32"/>
      <w:bookmarkEnd w:id="33"/>
    </w:p>
    <w:p w14:paraId="531FB3A6" w14:textId="77777777" w:rsidR="004B003B" w:rsidRPr="004B003B" w:rsidRDefault="004B003B" w:rsidP="004B003B">
      <w:pPr>
        <w:ind w:left="0" w:firstLine="0"/>
        <w:rPr>
          <w:b/>
          <w:bCs/>
        </w:rPr>
      </w:pPr>
      <w:r w:rsidRPr="004B003B">
        <w:rPr>
          <w:b/>
          <w:bCs/>
        </w:rPr>
        <w:t>Steps:</w:t>
      </w:r>
    </w:p>
    <w:p w14:paraId="1BD7EE80" w14:textId="0E399158" w:rsidR="008669A7" w:rsidRPr="004B003B" w:rsidRDefault="008669A7" w:rsidP="004B003B">
      <w:pPr>
        <w:pStyle w:val="ListParagraph"/>
        <w:numPr>
          <w:ilvl w:val="0"/>
          <w:numId w:val="9"/>
        </w:numPr>
        <w:rPr>
          <w:rStyle w:val="normaltextrun"/>
          <w:rFonts w:cstheme="minorHAnsi"/>
          <w:lang w:val="en-US"/>
        </w:rPr>
      </w:pPr>
      <w:r w:rsidRPr="004B003B">
        <w:rPr>
          <w:rStyle w:val="normaltextrun"/>
          <w:rFonts w:cstheme="minorHAnsi"/>
          <w:lang w:val="en-US"/>
        </w:rPr>
        <w:t>After the tools check, you can select a directory to install the selected tools, or use the default installation path:</w:t>
      </w:r>
    </w:p>
    <w:p w14:paraId="45E55C65" w14:textId="77777777" w:rsidR="008669A7" w:rsidRPr="008669A7" w:rsidRDefault="008669A7" w:rsidP="00BF7C0A">
      <w:pPr>
        <w:pStyle w:val="paragraph"/>
        <w:numPr>
          <w:ilvl w:val="1"/>
          <w:numId w:val="9"/>
        </w:numPr>
        <w:spacing w:line="276" w:lineRule="auto"/>
        <w:textAlignment w:val="baseline"/>
        <w:rPr>
          <w:rStyle w:val="normaltextrun"/>
          <w:rFonts w:asciiTheme="minorHAnsi" w:hAnsiTheme="minorHAnsi" w:cstheme="minorHAnsi"/>
          <w:sz w:val="22"/>
          <w:szCs w:val="22"/>
          <w:lang w:val="en-US"/>
        </w:rPr>
      </w:pPr>
      <w:r w:rsidRPr="008669A7">
        <w:rPr>
          <w:rStyle w:val="normaltextrun"/>
          <w:rFonts w:asciiTheme="minorHAnsi" w:hAnsiTheme="minorHAnsi" w:cstheme="minorHAnsi"/>
          <w:sz w:val="22"/>
          <w:szCs w:val="22"/>
          <w:lang w:val="en-US"/>
        </w:rPr>
        <w:t>Windows: C:/Users/&lt;username&gt;/SRSDK_Build_tools</w:t>
      </w:r>
    </w:p>
    <w:p w14:paraId="0B167BDE" w14:textId="77777777" w:rsidR="008669A7" w:rsidRPr="008669A7" w:rsidRDefault="008669A7" w:rsidP="00BF7C0A">
      <w:pPr>
        <w:pStyle w:val="paragraph"/>
        <w:numPr>
          <w:ilvl w:val="1"/>
          <w:numId w:val="9"/>
        </w:numPr>
        <w:spacing w:line="276" w:lineRule="auto"/>
        <w:textAlignment w:val="baseline"/>
        <w:rPr>
          <w:rStyle w:val="normaltextrun"/>
          <w:rFonts w:asciiTheme="minorHAnsi" w:hAnsiTheme="minorHAnsi" w:cstheme="minorHAnsi"/>
          <w:sz w:val="22"/>
          <w:szCs w:val="22"/>
          <w:lang w:val="en-US"/>
        </w:rPr>
      </w:pPr>
      <w:r w:rsidRPr="008669A7">
        <w:rPr>
          <w:rStyle w:val="normaltextrun"/>
          <w:rFonts w:asciiTheme="minorHAnsi" w:hAnsiTheme="minorHAnsi" w:cstheme="minorHAnsi"/>
          <w:sz w:val="22"/>
          <w:szCs w:val="22"/>
          <w:lang w:val="en-US"/>
        </w:rPr>
        <w:t>Linux/macOS: /home/&lt;username&gt;/</w:t>
      </w:r>
      <w:proofErr w:type="spellStart"/>
      <w:r w:rsidRPr="008669A7">
        <w:rPr>
          <w:rStyle w:val="normaltextrun"/>
          <w:rFonts w:asciiTheme="minorHAnsi" w:hAnsiTheme="minorHAnsi" w:cstheme="minorHAnsi"/>
          <w:sz w:val="22"/>
          <w:szCs w:val="22"/>
          <w:lang w:val="en-US"/>
        </w:rPr>
        <w:t>SRSDK_Build_tools</w:t>
      </w:r>
      <w:proofErr w:type="spellEnd"/>
    </w:p>
    <w:p w14:paraId="40442D20" w14:textId="3F1989D8" w:rsidR="006B3093" w:rsidRPr="00404E86" w:rsidRDefault="0014335F" w:rsidP="00BF7C0A">
      <w:pPr>
        <w:pStyle w:val="paragraph"/>
        <w:numPr>
          <w:ilvl w:val="0"/>
          <w:numId w:val="9"/>
        </w:numPr>
        <w:spacing w:before="0" w:beforeAutospacing="0" w:after="0" w:afterAutospacing="0" w:line="276" w:lineRule="auto"/>
        <w:textAlignment w:val="baseline"/>
        <w:rPr>
          <w:rStyle w:val="normaltextrun"/>
          <w:rFonts w:asciiTheme="minorHAnsi" w:hAnsiTheme="minorHAnsi" w:cstheme="minorHAnsi"/>
          <w:sz w:val="22"/>
          <w:szCs w:val="22"/>
          <w:lang w:val="en-US"/>
        </w:rPr>
      </w:pPr>
      <w:r w:rsidRPr="00404E86">
        <w:rPr>
          <w:rStyle w:val="normaltextrun"/>
          <w:rFonts w:asciiTheme="minorHAnsi" w:hAnsiTheme="minorHAnsi" w:cstheme="minorHAnsi"/>
          <w:sz w:val="22"/>
          <w:szCs w:val="22"/>
          <w:lang w:val="en-US"/>
        </w:rPr>
        <w:t xml:space="preserve">Click “Install” to install the selected tools. </w:t>
      </w:r>
      <w:r w:rsidR="006B010F">
        <w:rPr>
          <w:rStyle w:val="normaltextrun"/>
          <w:rFonts w:asciiTheme="minorHAnsi" w:hAnsiTheme="minorHAnsi" w:cstheme="minorHAnsi"/>
          <w:sz w:val="22"/>
          <w:szCs w:val="22"/>
          <w:lang w:val="en-US"/>
        </w:rPr>
        <w:t>This action will run the installation script in the “Install Script Terminal”</w:t>
      </w:r>
      <w:r w:rsidR="0082312F">
        <w:rPr>
          <w:rStyle w:val="normaltextrun"/>
          <w:rFonts w:asciiTheme="minorHAnsi" w:hAnsiTheme="minorHAnsi" w:cstheme="minorHAnsi"/>
          <w:sz w:val="22"/>
          <w:szCs w:val="22"/>
          <w:lang w:val="en-US"/>
        </w:rPr>
        <w:t>, where you can view the logs. A</w:t>
      </w:r>
      <w:r w:rsidRPr="00404E86">
        <w:rPr>
          <w:rStyle w:val="normaltextrun"/>
          <w:rFonts w:asciiTheme="minorHAnsi" w:hAnsiTheme="minorHAnsi" w:cstheme="minorHAnsi"/>
          <w:sz w:val="22"/>
          <w:szCs w:val="22"/>
          <w:lang w:val="en-US"/>
        </w:rPr>
        <w:t xml:space="preserve"> loader will be displayed at the bottom to </w:t>
      </w:r>
      <w:r w:rsidR="003C7185">
        <w:rPr>
          <w:rStyle w:val="normaltextrun"/>
          <w:rFonts w:asciiTheme="minorHAnsi" w:hAnsiTheme="minorHAnsi" w:cstheme="minorHAnsi"/>
          <w:sz w:val="22"/>
          <w:szCs w:val="22"/>
          <w:lang w:val="en-US"/>
        </w:rPr>
        <w:t>indicate</w:t>
      </w:r>
      <w:r w:rsidRPr="00404E86">
        <w:rPr>
          <w:rStyle w:val="normaltextrun"/>
          <w:rFonts w:asciiTheme="minorHAnsi" w:hAnsiTheme="minorHAnsi" w:cstheme="minorHAnsi"/>
          <w:sz w:val="22"/>
          <w:szCs w:val="22"/>
          <w:lang w:val="en-US"/>
        </w:rPr>
        <w:t xml:space="preserve"> the tools installation progress.</w:t>
      </w:r>
      <w:r w:rsidR="004454B6" w:rsidRPr="00404E86">
        <w:rPr>
          <w:rStyle w:val="normaltextrun"/>
          <w:rFonts w:asciiTheme="minorHAnsi" w:hAnsiTheme="minorHAnsi" w:cstheme="minorHAnsi"/>
          <w:sz w:val="22"/>
          <w:szCs w:val="22"/>
          <w:lang w:val="en-US"/>
        </w:rPr>
        <w:t xml:space="preserve"> </w:t>
      </w:r>
    </w:p>
    <w:p w14:paraId="3A3FA20F" w14:textId="20529262" w:rsidR="000D7EF9" w:rsidRPr="000D7EF9" w:rsidRDefault="0014335F" w:rsidP="00BF7C0A">
      <w:pPr>
        <w:pStyle w:val="paragraph"/>
        <w:keepNext/>
        <w:numPr>
          <w:ilvl w:val="0"/>
          <w:numId w:val="9"/>
        </w:numPr>
        <w:spacing w:before="0" w:beforeAutospacing="0" w:after="0" w:afterAutospacing="0" w:line="276" w:lineRule="auto"/>
        <w:textAlignment w:val="baseline"/>
        <w:rPr>
          <w:rStyle w:val="eop"/>
        </w:rPr>
      </w:pPr>
      <w:r w:rsidRPr="006B3093">
        <w:rPr>
          <w:rStyle w:val="eop"/>
          <w:rFonts w:asciiTheme="minorHAnsi" w:hAnsiTheme="minorHAnsi" w:cstheme="minorHAnsi"/>
          <w:sz w:val="22"/>
          <w:szCs w:val="22"/>
          <w:lang w:val="en-US"/>
        </w:rPr>
        <w:t>For installing AC6 compiler, click on “View Installation Steps” button and follow the steps. Refer figure for the installation steps for AC6 compiler.</w:t>
      </w:r>
      <w:r w:rsidR="00781A2D">
        <w:rPr>
          <w:rStyle w:val="eop"/>
          <w:rFonts w:asciiTheme="minorHAnsi" w:hAnsiTheme="minorHAnsi" w:cstheme="minorHAnsi"/>
          <w:sz w:val="22"/>
          <w:szCs w:val="22"/>
          <w:lang w:val="en-US"/>
        </w:rPr>
        <w:br/>
      </w:r>
    </w:p>
    <w:p w14:paraId="62F31EF4" w14:textId="77777777" w:rsidR="000C540C" w:rsidRDefault="000D7EF9" w:rsidP="000D7EF9">
      <w:pPr>
        <w:ind w:left="0" w:firstLine="0"/>
        <w:rPr>
          <w:b/>
          <w:bCs/>
        </w:rPr>
      </w:pPr>
      <w:r w:rsidRPr="000D7EF9">
        <w:rPr>
          <w:b/>
          <w:bCs/>
        </w:rPr>
        <w:t>Note:</w:t>
      </w:r>
      <w:r>
        <w:rPr>
          <w:b/>
          <w:bCs/>
        </w:rPr>
        <w:t xml:space="preserve"> </w:t>
      </w:r>
    </w:p>
    <w:p w14:paraId="1CAEFF5D" w14:textId="77777777" w:rsidR="00697D23" w:rsidRPr="00697D23" w:rsidRDefault="00697D23" w:rsidP="00BF7C0A">
      <w:pPr>
        <w:pStyle w:val="ListParagraph"/>
        <w:numPr>
          <w:ilvl w:val="0"/>
          <w:numId w:val="38"/>
        </w:numPr>
      </w:pPr>
      <w:r w:rsidRPr="00697D23">
        <w:t>The AC6 compiler is not available on macOS, so native AC6 builds are not supported. However, the extension enables AC6 builds on macOS by using the Linux archives. Detailed instructions are provided in the AC6 Compiler Installation Steps (see Figure 9).</w:t>
      </w:r>
    </w:p>
    <w:p w14:paraId="429F1102" w14:textId="4956A970" w:rsidR="000D7EF9" w:rsidRPr="000C540C" w:rsidRDefault="00781A2D" w:rsidP="00BF7C0A">
      <w:pPr>
        <w:pStyle w:val="ListParagraph"/>
        <w:numPr>
          <w:ilvl w:val="0"/>
          <w:numId w:val="38"/>
        </w:numPr>
        <w:rPr>
          <w:b/>
          <w:bCs/>
        </w:rPr>
      </w:pPr>
      <w:r w:rsidRPr="00781A2D">
        <w:t>On Linux</w:t>
      </w:r>
      <w:r w:rsidR="00833A3C">
        <w:t xml:space="preserve"> and macOS</w:t>
      </w:r>
      <w:r w:rsidRPr="00781A2D">
        <w:t xml:space="preserve">, you’ll be prompted to enter your password in the </w:t>
      </w:r>
      <w:r w:rsidR="0084373D">
        <w:t>‘</w:t>
      </w:r>
      <w:r w:rsidRPr="00781A2D">
        <w:t>Install Script Terminal</w:t>
      </w:r>
      <w:r w:rsidR="004F47B5">
        <w:t>’</w:t>
      </w:r>
      <w:r w:rsidRPr="00781A2D">
        <w:t xml:space="preserve"> to proceed with the installation.</w:t>
      </w:r>
    </w:p>
    <w:p w14:paraId="4F799724" w14:textId="275BB063" w:rsidR="000C540C" w:rsidRPr="000C540C" w:rsidRDefault="000C540C" w:rsidP="00BF7C0A">
      <w:pPr>
        <w:pStyle w:val="ListParagraph"/>
        <w:numPr>
          <w:ilvl w:val="0"/>
          <w:numId w:val="38"/>
        </w:numPr>
        <w:rPr>
          <w:b/>
          <w:bCs/>
        </w:rPr>
      </w:pPr>
      <w:r>
        <w:t>Docker Daemon installation is also included in the list of tools to be installed.</w:t>
      </w:r>
    </w:p>
    <w:p w14:paraId="48DA59F9" w14:textId="2875EF32" w:rsidR="00212D9F" w:rsidRDefault="006D10A1" w:rsidP="000C540C">
      <w:pPr>
        <w:pStyle w:val="paragraph"/>
        <w:keepNext/>
        <w:spacing w:before="0" w:beforeAutospacing="0" w:after="0" w:afterAutospacing="0" w:line="276" w:lineRule="auto"/>
        <w:ind w:left="786" w:firstLine="0"/>
        <w:jc w:val="center"/>
        <w:textAlignment w:val="baseline"/>
      </w:pPr>
      <w:r>
        <w:rPr>
          <w:rStyle w:val="eop"/>
          <w:rFonts w:asciiTheme="minorHAnsi" w:hAnsiTheme="minorHAnsi" w:cstheme="minorHAnsi"/>
          <w:sz w:val="22"/>
          <w:szCs w:val="22"/>
          <w:lang w:val="en-US"/>
        </w:rPr>
        <w:lastRenderedPageBreak/>
        <w:br/>
      </w:r>
      <w:r w:rsidR="000C540C" w:rsidRPr="000C540C">
        <w:rPr>
          <w:noProof/>
        </w:rPr>
        <w:drawing>
          <wp:inline distT="0" distB="0" distL="0" distR="0" wp14:anchorId="40C3235D" wp14:editId="43B59730">
            <wp:extent cx="5731510" cy="3235960"/>
            <wp:effectExtent l="0" t="0" r="2540" b="2540"/>
            <wp:docPr id="175150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03625" name=""/>
                    <pic:cNvPicPr/>
                  </pic:nvPicPr>
                  <pic:blipFill>
                    <a:blip r:embed="rId19"/>
                    <a:stretch>
                      <a:fillRect/>
                    </a:stretch>
                  </pic:blipFill>
                  <pic:spPr>
                    <a:xfrm>
                      <a:off x="0" y="0"/>
                      <a:ext cx="5731510" cy="3235960"/>
                    </a:xfrm>
                    <a:prstGeom prst="rect">
                      <a:avLst/>
                    </a:prstGeom>
                  </pic:spPr>
                </pic:pic>
              </a:graphicData>
            </a:graphic>
          </wp:inline>
        </w:drawing>
      </w:r>
    </w:p>
    <w:p w14:paraId="43AB6210" w14:textId="7576C89F" w:rsidR="00A20DF5" w:rsidRDefault="00212D9F" w:rsidP="00816C6C">
      <w:pPr>
        <w:pStyle w:val="Caption"/>
        <w:jc w:val="center"/>
      </w:pPr>
      <w:bookmarkStart w:id="34" w:name="_Toc206588564"/>
      <w:bookmarkStart w:id="35" w:name="_Toc206776001"/>
      <w:r>
        <w:t xml:space="preserve">Figure </w:t>
      </w:r>
      <w:fldSimple w:instr=" SEQ Figure \* ARABIC ">
        <w:r w:rsidR="001212DB">
          <w:rPr>
            <w:noProof/>
          </w:rPr>
          <w:t>9</w:t>
        </w:r>
      </w:fldSimple>
      <w:r>
        <w:t xml:space="preserve"> Steps to install AC6 compiler</w:t>
      </w:r>
      <w:bookmarkEnd w:id="34"/>
      <w:bookmarkEnd w:id="35"/>
      <w:r>
        <w:rPr>
          <w:rStyle w:val="normaltextrun"/>
          <w:rFonts w:cstheme="minorHAnsi"/>
          <w:sz w:val="22"/>
          <w:szCs w:val="22"/>
          <w:lang w:val="en-US"/>
        </w:rPr>
        <w:br/>
      </w:r>
    </w:p>
    <w:p w14:paraId="2348DF0D" w14:textId="7CFCB5A9" w:rsidR="00ED5764" w:rsidRPr="00ED5764" w:rsidRDefault="0015501D" w:rsidP="00ED5764">
      <w:pPr>
        <w:pStyle w:val="Heading2"/>
      </w:pPr>
      <w:bookmarkStart w:id="36" w:name="_Toc206760607"/>
      <w:bookmarkStart w:id="37" w:name="_Hlk206748205"/>
      <w:r>
        <w:t>Docker Installation</w:t>
      </w:r>
      <w:bookmarkEnd w:id="36"/>
    </w:p>
    <w:p w14:paraId="3522D3CF" w14:textId="23390AA9" w:rsidR="00ED5764" w:rsidRDefault="0015501D" w:rsidP="00ED5764">
      <w:pPr>
        <w:ind w:left="576" w:firstLine="0"/>
        <w:jc w:val="both"/>
        <w:rPr>
          <w:rStyle w:val="normaltextrun"/>
          <w:rFonts w:cstheme="minorHAnsi"/>
          <w:lang w:val="en-US"/>
        </w:rPr>
      </w:pPr>
      <w:r w:rsidRPr="00ED5764">
        <w:rPr>
          <w:rStyle w:val="normaltextrun"/>
          <w:rFonts w:cstheme="minorHAnsi"/>
          <w:lang w:val="en-US"/>
        </w:rPr>
        <w:t>The Astra</w:t>
      </w:r>
      <w:r w:rsidR="004E28D5">
        <w:rPr>
          <w:rStyle w:val="normaltextrun"/>
          <w:rFonts w:cstheme="minorHAnsi"/>
          <w:lang w:val="en-US"/>
        </w:rPr>
        <w:t xml:space="preserve"> </w:t>
      </w:r>
      <w:r w:rsidRPr="00ED5764">
        <w:rPr>
          <w:rStyle w:val="normaltextrun"/>
          <w:rFonts w:cstheme="minorHAnsi"/>
          <w:lang w:val="en-US"/>
        </w:rPr>
        <w:t xml:space="preserve">MCU SDK </w:t>
      </w:r>
      <w:proofErr w:type="spellStart"/>
      <w:r w:rsidR="004E28D5">
        <w:rPr>
          <w:rStyle w:val="normaltextrun"/>
          <w:rFonts w:cstheme="minorHAnsi"/>
          <w:lang w:val="en-US"/>
        </w:rPr>
        <w:t>vs</w:t>
      </w:r>
      <w:r w:rsidRPr="00ED5764">
        <w:rPr>
          <w:rStyle w:val="normaltextrun"/>
          <w:rFonts w:cstheme="minorHAnsi"/>
          <w:lang w:val="en-US"/>
        </w:rPr>
        <w:t>code</w:t>
      </w:r>
      <w:proofErr w:type="spellEnd"/>
      <w:r w:rsidRPr="00ED5764">
        <w:rPr>
          <w:rStyle w:val="normaltextrun"/>
          <w:rFonts w:cstheme="minorHAnsi"/>
          <w:lang w:val="en-US"/>
        </w:rPr>
        <w:t xml:space="preserve"> Extension 1.1.0 is upgraded to use Docker for Build and image generation process. The following steps provides a comprehensive guide to install docker and start docker desktop. The tool installation feature of the Astra</w:t>
      </w:r>
      <w:r w:rsidR="004E28D5">
        <w:rPr>
          <w:rStyle w:val="normaltextrun"/>
          <w:rFonts w:cstheme="minorHAnsi"/>
          <w:lang w:val="en-US"/>
        </w:rPr>
        <w:t xml:space="preserve"> </w:t>
      </w:r>
      <w:r w:rsidRPr="00ED5764">
        <w:rPr>
          <w:rStyle w:val="normaltextrun"/>
          <w:rFonts w:cstheme="minorHAnsi"/>
          <w:lang w:val="en-US"/>
        </w:rPr>
        <w:t>MCU</w:t>
      </w:r>
      <w:r w:rsidR="004E28D5">
        <w:rPr>
          <w:rStyle w:val="normaltextrun"/>
          <w:rFonts w:cstheme="minorHAnsi"/>
          <w:lang w:val="en-US"/>
        </w:rPr>
        <w:t xml:space="preserve"> </w:t>
      </w:r>
      <w:r w:rsidRPr="00ED5764">
        <w:rPr>
          <w:rStyle w:val="normaltextrun"/>
          <w:rFonts w:cstheme="minorHAnsi"/>
          <w:lang w:val="en-US"/>
        </w:rPr>
        <w:t>SDK</w:t>
      </w:r>
      <w:r w:rsidR="004E28D5">
        <w:rPr>
          <w:rStyle w:val="normaltextrun"/>
          <w:rFonts w:cstheme="minorHAnsi"/>
          <w:lang w:val="en-US"/>
        </w:rPr>
        <w:t xml:space="preserve"> </w:t>
      </w:r>
      <w:proofErr w:type="spellStart"/>
      <w:r w:rsidRPr="00ED5764">
        <w:rPr>
          <w:rStyle w:val="normaltextrun"/>
          <w:rFonts w:cstheme="minorHAnsi"/>
          <w:lang w:val="en-US"/>
        </w:rPr>
        <w:t>v</w:t>
      </w:r>
      <w:r w:rsidR="00ED5764">
        <w:rPr>
          <w:rStyle w:val="normaltextrun"/>
          <w:rFonts w:cstheme="minorHAnsi"/>
          <w:lang w:val="en-US"/>
        </w:rPr>
        <w:t>s</w:t>
      </w:r>
      <w:r w:rsidRPr="00ED5764">
        <w:rPr>
          <w:rStyle w:val="normaltextrun"/>
          <w:rFonts w:cstheme="minorHAnsi"/>
          <w:lang w:val="en-US"/>
        </w:rPr>
        <w:t>code</w:t>
      </w:r>
      <w:proofErr w:type="spellEnd"/>
      <w:r w:rsidR="004E28D5">
        <w:rPr>
          <w:rStyle w:val="normaltextrun"/>
          <w:rFonts w:cstheme="minorHAnsi"/>
          <w:lang w:val="en-US"/>
        </w:rPr>
        <w:t xml:space="preserve"> </w:t>
      </w:r>
      <w:r w:rsidRPr="00ED5764">
        <w:rPr>
          <w:rStyle w:val="normaltextrun"/>
          <w:rFonts w:cstheme="minorHAnsi"/>
          <w:lang w:val="en-US"/>
        </w:rPr>
        <w:t xml:space="preserve">extension includes installation for docker. </w:t>
      </w:r>
    </w:p>
    <w:p w14:paraId="3BCF9A48" w14:textId="77777777" w:rsidR="00ED5764" w:rsidRDefault="00ED5764" w:rsidP="00ED5764">
      <w:pPr>
        <w:ind w:left="576" w:firstLine="0"/>
        <w:jc w:val="both"/>
        <w:rPr>
          <w:rStyle w:val="normaltextrun"/>
          <w:rFonts w:cstheme="minorHAnsi"/>
          <w:lang w:val="en-US"/>
        </w:rPr>
      </w:pPr>
    </w:p>
    <w:p w14:paraId="3627E0B0" w14:textId="5E901B11" w:rsidR="00ED5764" w:rsidRPr="00ED5764" w:rsidRDefault="00ED5764" w:rsidP="00ED5764">
      <w:pPr>
        <w:ind w:left="576" w:firstLine="0"/>
        <w:jc w:val="both"/>
        <w:rPr>
          <w:rFonts w:cstheme="minorHAnsi"/>
        </w:rPr>
      </w:pPr>
      <w:r w:rsidRPr="00ED5764">
        <w:rPr>
          <w:rFonts w:cstheme="minorHAnsi"/>
        </w:rPr>
        <w:t xml:space="preserve">You may install </w:t>
      </w:r>
      <w:r w:rsidR="00143DBE">
        <w:rPr>
          <w:rFonts w:cstheme="minorHAnsi"/>
        </w:rPr>
        <w:t xml:space="preserve">Latest version of </w:t>
      </w:r>
      <w:r w:rsidRPr="00ED5764">
        <w:rPr>
          <w:rFonts w:cstheme="minorHAnsi"/>
        </w:rPr>
        <w:t>Docker in either of the following ways:</w:t>
      </w:r>
    </w:p>
    <w:p w14:paraId="32E39056" w14:textId="128CF4BB" w:rsidR="00ED5764" w:rsidRPr="00ED5764" w:rsidRDefault="00ED5764" w:rsidP="00D9102E">
      <w:pPr>
        <w:numPr>
          <w:ilvl w:val="0"/>
          <w:numId w:val="40"/>
        </w:numPr>
        <w:tabs>
          <w:tab w:val="num" w:pos="720"/>
        </w:tabs>
        <w:jc w:val="both"/>
        <w:rPr>
          <w:rFonts w:cstheme="minorHAnsi"/>
        </w:rPr>
      </w:pPr>
      <w:r w:rsidRPr="00ED5764">
        <w:rPr>
          <w:rFonts w:cstheme="minorHAnsi"/>
        </w:rPr>
        <w:t>Using the built-in tool installer provided with the Astra</w:t>
      </w:r>
      <w:r w:rsidR="004E28D5">
        <w:rPr>
          <w:rFonts w:cstheme="minorHAnsi"/>
        </w:rPr>
        <w:t xml:space="preserve"> </w:t>
      </w:r>
      <w:r w:rsidRPr="00ED5764">
        <w:rPr>
          <w:rFonts w:cstheme="minorHAnsi"/>
        </w:rPr>
        <w:t>MCU</w:t>
      </w:r>
      <w:r w:rsidR="004E28D5">
        <w:rPr>
          <w:rFonts w:cstheme="minorHAnsi"/>
        </w:rPr>
        <w:t xml:space="preserve"> </w:t>
      </w:r>
      <w:r w:rsidRPr="00ED5764">
        <w:rPr>
          <w:rFonts w:cstheme="minorHAnsi"/>
        </w:rPr>
        <w:t>SDK</w:t>
      </w:r>
      <w:r w:rsidR="004E28D5">
        <w:rPr>
          <w:rFonts w:cstheme="minorHAnsi"/>
        </w:rPr>
        <w:t xml:space="preserve"> </w:t>
      </w:r>
      <w:proofErr w:type="spellStart"/>
      <w:r>
        <w:rPr>
          <w:rFonts w:cstheme="minorHAnsi"/>
        </w:rPr>
        <w:t>v</w:t>
      </w:r>
      <w:r w:rsidR="00143DBE">
        <w:rPr>
          <w:rFonts w:cstheme="minorHAnsi"/>
        </w:rPr>
        <w:t>s</w:t>
      </w:r>
      <w:r>
        <w:rPr>
          <w:rFonts w:cstheme="minorHAnsi"/>
        </w:rPr>
        <w:t>c</w:t>
      </w:r>
      <w:r w:rsidRPr="00ED5764">
        <w:rPr>
          <w:rFonts w:cstheme="minorHAnsi"/>
        </w:rPr>
        <w:t>ode</w:t>
      </w:r>
      <w:proofErr w:type="spellEnd"/>
      <w:r w:rsidR="004E28D5">
        <w:rPr>
          <w:rFonts w:cstheme="minorHAnsi"/>
        </w:rPr>
        <w:t xml:space="preserve"> e</w:t>
      </w:r>
      <w:r w:rsidRPr="00ED5764">
        <w:rPr>
          <w:rFonts w:cstheme="minorHAnsi"/>
        </w:rPr>
        <w:t>xtension, or</w:t>
      </w:r>
    </w:p>
    <w:p w14:paraId="522AE1A8" w14:textId="09CADC70" w:rsidR="00EF2FF0" w:rsidRDefault="00ED5764" w:rsidP="00486DEB">
      <w:pPr>
        <w:numPr>
          <w:ilvl w:val="0"/>
          <w:numId w:val="40"/>
        </w:numPr>
        <w:tabs>
          <w:tab w:val="num" w:pos="720"/>
        </w:tabs>
        <w:jc w:val="both"/>
        <w:rPr>
          <w:rFonts w:cstheme="minorHAnsi"/>
        </w:rPr>
      </w:pPr>
      <w:r w:rsidRPr="00ED5764">
        <w:rPr>
          <w:rFonts w:cstheme="minorHAnsi"/>
        </w:rPr>
        <w:t xml:space="preserve">Directly from the official Docker documentation: </w:t>
      </w:r>
      <w:hyperlink r:id="rId20">
        <w:r w:rsidRPr="0FC77753">
          <w:rPr>
            <w:rStyle w:val="Hyperlink"/>
          </w:rPr>
          <w:t>https://docs.docker.com/</w:t>
        </w:r>
      </w:hyperlink>
    </w:p>
    <w:p w14:paraId="2163EECD" w14:textId="77777777" w:rsidR="00486DEB" w:rsidRDefault="00486DEB" w:rsidP="00486DEB">
      <w:pPr>
        <w:ind w:left="0" w:firstLine="0"/>
        <w:jc w:val="both"/>
        <w:rPr>
          <w:rFonts w:cstheme="minorHAnsi"/>
        </w:rPr>
      </w:pPr>
    </w:p>
    <w:p w14:paraId="7FD92CD8" w14:textId="5C7CC763" w:rsidR="00486DEB" w:rsidRPr="00486DEB" w:rsidRDefault="00486DEB" w:rsidP="00486DEB">
      <w:pPr>
        <w:ind w:left="576" w:firstLine="0"/>
        <w:jc w:val="both"/>
        <w:rPr>
          <w:rFonts w:cstheme="minorHAnsi"/>
        </w:rPr>
      </w:pPr>
      <w:r>
        <w:rPr>
          <w:rFonts w:cstheme="minorHAnsi"/>
        </w:rPr>
        <w:t xml:space="preserve">Platform </w:t>
      </w:r>
      <w:r w:rsidR="009748C1">
        <w:rPr>
          <w:rFonts w:cstheme="minorHAnsi"/>
        </w:rPr>
        <w:t>Requirements:</w:t>
      </w:r>
    </w:p>
    <w:tbl>
      <w:tblPr>
        <w:tblStyle w:val="TableGrid"/>
        <w:tblW w:w="8789" w:type="dxa"/>
        <w:tblInd w:w="562" w:type="dxa"/>
        <w:tblLook w:val="04A0" w:firstRow="1" w:lastRow="0" w:firstColumn="1" w:lastColumn="0" w:noHBand="0" w:noVBand="1"/>
      </w:tblPr>
      <w:tblGrid>
        <w:gridCol w:w="1626"/>
        <w:gridCol w:w="2910"/>
        <w:gridCol w:w="4253"/>
      </w:tblGrid>
      <w:tr w:rsidR="0043102C" w:rsidRPr="00F61E1B" w14:paraId="2C939085" w14:textId="77777777" w:rsidTr="003938A0">
        <w:tc>
          <w:tcPr>
            <w:tcW w:w="1626" w:type="dxa"/>
            <w:hideMark/>
          </w:tcPr>
          <w:p w14:paraId="7286122F" w14:textId="77777777" w:rsidR="00F61E1B" w:rsidRPr="00F61E1B" w:rsidRDefault="00F61E1B" w:rsidP="00F61E1B">
            <w:pPr>
              <w:ind w:left="576" w:firstLine="0"/>
              <w:jc w:val="both"/>
              <w:rPr>
                <w:rFonts w:cstheme="minorHAnsi"/>
                <w:b/>
                <w:bCs/>
              </w:rPr>
            </w:pPr>
            <w:r w:rsidRPr="00F61E1B">
              <w:rPr>
                <w:rFonts w:cstheme="minorHAnsi"/>
                <w:b/>
                <w:bCs/>
              </w:rPr>
              <w:t>Platform</w:t>
            </w:r>
          </w:p>
        </w:tc>
        <w:tc>
          <w:tcPr>
            <w:tcW w:w="2910" w:type="dxa"/>
            <w:hideMark/>
          </w:tcPr>
          <w:p w14:paraId="1C747B21" w14:textId="77777777" w:rsidR="00F61E1B" w:rsidRPr="00F61E1B" w:rsidRDefault="00F61E1B" w:rsidP="00F61E1B">
            <w:pPr>
              <w:ind w:left="576" w:firstLine="0"/>
              <w:jc w:val="both"/>
              <w:rPr>
                <w:rFonts w:cstheme="minorHAnsi"/>
                <w:b/>
                <w:bCs/>
              </w:rPr>
            </w:pPr>
            <w:r w:rsidRPr="00F61E1B">
              <w:rPr>
                <w:rFonts w:cstheme="minorHAnsi"/>
                <w:b/>
                <w:bCs/>
              </w:rPr>
              <w:t>Installation Requirement</w:t>
            </w:r>
          </w:p>
        </w:tc>
        <w:tc>
          <w:tcPr>
            <w:tcW w:w="4253" w:type="dxa"/>
            <w:hideMark/>
          </w:tcPr>
          <w:p w14:paraId="3BA463C0" w14:textId="77777777" w:rsidR="00F61E1B" w:rsidRPr="00F61E1B" w:rsidRDefault="00F61E1B" w:rsidP="00F61E1B">
            <w:pPr>
              <w:ind w:left="576" w:firstLine="0"/>
              <w:jc w:val="both"/>
              <w:rPr>
                <w:rFonts w:cstheme="minorHAnsi"/>
                <w:b/>
                <w:bCs/>
              </w:rPr>
            </w:pPr>
            <w:r w:rsidRPr="00F61E1B">
              <w:rPr>
                <w:rFonts w:cstheme="minorHAnsi"/>
                <w:b/>
                <w:bCs/>
              </w:rPr>
              <w:t>Notes</w:t>
            </w:r>
          </w:p>
        </w:tc>
      </w:tr>
      <w:tr w:rsidR="0043102C" w:rsidRPr="00F61E1B" w14:paraId="13E4DC17" w14:textId="77777777" w:rsidTr="003938A0">
        <w:tc>
          <w:tcPr>
            <w:tcW w:w="1626" w:type="dxa"/>
            <w:hideMark/>
          </w:tcPr>
          <w:p w14:paraId="341C1B01" w14:textId="77777777" w:rsidR="00F61E1B" w:rsidRPr="00F61E1B" w:rsidRDefault="00F61E1B" w:rsidP="00F61E1B">
            <w:pPr>
              <w:ind w:left="576" w:firstLine="0"/>
              <w:jc w:val="both"/>
              <w:rPr>
                <w:rFonts w:cstheme="minorHAnsi"/>
              </w:rPr>
            </w:pPr>
            <w:r w:rsidRPr="00F61E1B">
              <w:rPr>
                <w:rFonts w:cstheme="minorHAnsi"/>
              </w:rPr>
              <w:t>Windows</w:t>
            </w:r>
          </w:p>
        </w:tc>
        <w:tc>
          <w:tcPr>
            <w:tcW w:w="2910" w:type="dxa"/>
            <w:hideMark/>
          </w:tcPr>
          <w:p w14:paraId="3544C34A" w14:textId="77777777" w:rsidR="00F61E1B" w:rsidRPr="00F61E1B" w:rsidRDefault="00F61E1B" w:rsidP="00F61E1B">
            <w:pPr>
              <w:ind w:left="576" w:firstLine="0"/>
              <w:jc w:val="both"/>
              <w:rPr>
                <w:rFonts w:cstheme="minorHAnsi"/>
              </w:rPr>
            </w:pPr>
            <w:r w:rsidRPr="00F61E1B">
              <w:rPr>
                <w:rFonts w:cstheme="minorHAnsi"/>
              </w:rPr>
              <w:t>Docker Desktop (GUI)</w:t>
            </w:r>
          </w:p>
        </w:tc>
        <w:tc>
          <w:tcPr>
            <w:tcW w:w="4253" w:type="dxa"/>
            <w:hideMark/>
          </w:tcPr>
          <w:p w14:paraId="2A04C420" w14:textId="77777777" w:rsidR="00F61E1B" w:rsidRPr="00F61E1B" w:rsidRDefault="00F61E1B" w:rsidP="00F61E1B">
            <w:pPr>
              <w:ind w:left="576" w:firstLine="0"/>
              <w:jc w:val="both"/>
              <w:rPr>
                <w:rFonts w:cstheme="minorHAnsi"/>
              </w:rPr>
            </w:pPr>
            <w:r w:rsidRPr="00F61E1B">
              <w:rPr>
                <w:rFonts w:cstheme="minorHAnsi"/>
              </w:rPr>
              <w:t>Shows Subscription Service Agreement on first launch. Requires elevated privileges if auto-install fails.</w:t>
            </w:r>
          </w:p>
        </w:tc>
      </w:tr>
      <w:tr w:rsidR="0043102C" w:rsidRPr="00F61E1B" w14:paraId="6C062BC3" w14:textId="77777777" w:rsidTr="003938A0">
        <w:tc>
          <w:tcPr>
            <w:tcW w:w="1626" w:type="dxa"/>
            <w:hideMark/>
          </w:tcPr>
          <w:p w14:paraId="4DDC1760" w14:textId="77777777" w:rsidR="00F61E1B" w:rsidRPr="00F61E1B" w:rsidRDefault="00F61E1B" w:rsidP="00F61E1B">
            <w:pPr>
              <w:ind w:left="576" w:firstLine="0"/>
              <w:jc w:val="both"/>
              <w:rPr>
                <w:rFonts w:cstheme="minorHAnsi"/>
              </w:rPr>
            </w:pPr>
            <w:r w:rsidRPr="00F61E1B">
              <w:rPr>
                <w:rFonts w:cstheme="minorHAnsi"/>
              </w:rPr>
              <w:t>macOS</w:t>
            </w:r>
          </w:p>
        </w:tc>
        <w:tc>
          <w:tcPr>
            <w:tcW w:w="2910" w:type="dxa"/>
            <w:hideMark/>
          </w:tcPr>
          <w:p w14:paraId="0F79A07C" w14:textId="77777777" w:rsidR="00F61E1B" w:rsidRPr="00F61E1B" w:rsidRDefault="00F61E1B" w:rsidP="00F61E1B">
            <w:pPr>
              <w:ind w:left="576" w:firstLine="0"/>
              <w:jc w:val="both"/>
              <w:rPr>
                <w:rFonts w:cstheme="minorHAnsi"/>
              </w:rPr>
            </w:pPr>
            <w:r w:rsidRPr="00F61E1B">
              <w:rPr>
                <w:rFonts w:cstheme="minorHAnsi"/>
              </w:rPr>
              <w:t>Docker Desktop (GUI)</w:t>
            </w:r>
          </w:p>
        </w:tc>
        <w:tc>
          <w:tcPr>
            <w:tcW w:w="4253" w:type="dxa"/>
            <w:hideMark/>
          </w:tcPr>
          <w:p w14:paraId="480E6A05" w14:textId="77777777" w:rsidR="00F61E1B" w:rsidRPr="00F61E1B" w:rsidRDefault="00F61E1B" w:rsidP="00F61E1B">
            <w:pPr>
              <w:ind w:left="576" w:firstLine="0"/>
              <w:jc w:val="both"/>
              <w:rPr>
                <w:rFonts w:cstheme="minorHAnsi"/>
              </w:rPr>
            </w:pPr>
            <w:r w:rsidRPr="00F61E1B">
              <w:rPr>
                <w:rFonts w:cstheme="minorHAnsi"/>
              </w:rPr>
              <w:t>Same as Windows – accept terms and optionally sign in.</w:t>
            </w:r>
          </w:p>
        </w:tc>
      </w:tr>
      <w:tr w:rsidR="0043102C" w:rsidRPr="00F61E1B" w14:paraId="4ECCC514" w14:textId="77777777" w:rsidTr="003938A0">
        <w:tc>
          <w:tcPr>
            <w:tcW w:w="1626" w:type="dxa"/>
            <w:hideMark/>
          </w:tcPr>
          <w:p w14:paraId="43C9D1E6" w14:textId="77777777" w:rsidR="00F61E1B" w:rsidRPr="00F61E1B" w:rsidRDefault="00F61E1B" w:rsidP="00F61E1B">
            <w:pPr>
              <w:ind w:left="576" w:firstLine="0"/>
              <w:jc w:val="both"/>
              <w:rPr>
                <w:rFonts w:cstheme="minorHAnsi"/>
              </w:rPr>
            </w:pPr>
            <w:r w:rsidRPr="00F61E1B">
              <w:rPr>
                <w:rFonts w:cstheme="minorHAnsi"/>
              </w:rPr>
              <w:t>Linux</w:t>
            </w:r>
          </w:p>
        </w:tc>
        <w:tc>
          <w:tcPr>
            <w:tcW w:w="2910" w:type="dxa"/>
            <w:hideMark/>
          </w:tcPr>
          <w:p w14:paraId="30863A59" w14:textId="77777777" w:rsidR="00F61E1B" w:rsidRPr="00F61E1B" w:rsidRDefault="00F61E1B" w:rsidP="00F61E1B">
            <w:pPr>
              <w:ind w:left="576" w:firstLine="0"/>
              <w:jc w:val="both"/>
              <w:rPr>
                <w:rFonts w:cstheme="minorHAnsi"/>
              </w:rPr>
            </w:pPr>
            <w:r w:rsidRPr="00F61E1B">
              <w:rPr>
                <w:rFonts w:cstheme="minorHAnsi"/>
              </w:rPr>
              <w:t>Docker Engine (CLI only)</w:t>
            </w:r>
          </w:p>
        </w:tc>
        <w:tc>
          <w:tcPr>
            <w:tcW w:w="4253" w:type="dxa"/>
            <w:hideMark/>
          </w:tcPr>
          <w:p w14:paraId="28794159" w14:textId="77777777" w:rsidR="00F61E1B" w:rsidRPr="00F61E1B" w:rsidRDefault="00F61E1B" w:rsidP="00F61E1B">
            <w:pPr>
              <w:ind w:left="576" w:firstLine="0"/>
              <w:jc w:val="both"/>
              <w:rPr>
                <w:rFonts w:cstheme="minorHAnsi"/>
              </w:rPr>
            </w:pPr>
            <w:r w:rsidRPr="00F61E1B">
              <w:rPr>
                <w:rFonts w:cstheme="minorHAnsi"/>
              </w:rPr>
              <w:t>Runs as a background service automatically after install.</w:t>
            </w:r>
          </w:p>
        </w:tc>
      </w:tr>
    </w:tbl>
    <w:p w14:paraId="4A41F287" w14:textId="77777777" w:rsidR="009748C1" w:rsidRPr="00486DEB" w:rsidRDefault="009748C1" w:rsidP="00486DEB">
      <w:pPr>
        <w:ind w:left="576" w:firstLine="0"/>
        <w:jc w:val="both"/>
        <w:rPr>
          <w:rFonts w:cstheme="minorHAnsi"/>
        </w:rPr>
      </w:pPr>
    </w:p>
    <w:p w14:paraId="04B461C5" w14:textId="346064B0" w:rsidR="00EF2FF0" w:rsidRPr="00EF2FF0" w:rsidRDefault="00EF2FF0" w:rsidP="00EF2FF0">
      <w:pPr>
        <w:ind w:left="576" w:firstLine="0"/>
        <w:jc w:val="both"/>
        <w:rPr>
          <w:rStyle w:val="normaltextrun"/>
          <w:b/>
          <w:bCs/>
          <w:lang w:val="en-US"/>
        </w:rPr>
      </w:pPr>
      <w:r w:rsidRPr="00EF2FF0">
        <w:rPr>
          <w:rStyle w:val="normaltextrun"/>
          <w:b/>
          <w:bCs/>
          <w:lang w:val="en-US"/>
        </w:rPr>
        <w:t xml:space="preserve">General </w:t>
      </w:r>
      <w:r w:rsidRPr="00EF2FF0">
        <w:rPr>
          <w:rStyle w:val="normaltextrun"/>
          <w:rFonts w:cstheme="minorHAnsi"/>
          <w:b/>
          <w:bCs/>
          <w:lang w:val="en-US"/>
        </w:rPr>
        <w:t>Notes:</w:t>
      </w:r>
    </w:p>
    <w:p w14:paraId="649683E7" w14:textId="64192372" w:rsidR="0072177D" w:rsidRPr="0072177D" w:rsidRDefault="0072177D" w:rsidP="0072177D">
      <w:pPr>
        <w:pStyle w:val="ListParagraph"/>
        <w:numPr>
          <w:ilvl w:val="0"/>
          <w:numId w:val="44"/>
        </w:numPr>
        <w:tabs>
          <w:tab w:val="num" w:pos="720"/>
        </w:tabs>
        <w:jc w:val="both"/>
        <w:rPr>
          <w:rStyle w:val="normaltextrun"/>
          <w:lang w:val="en-US"/>
        </w:rPr>
      </w:pPr>
      <w:r w:rsidRPr="0072177D">
        <w:rPr>
          <w:rStyle w:val="normaltextrun"/>
          <w:lang w:val="en-US"/>
        </w:rPr>
        <w:t>After installation, ensure the Docker engine is running before building with the SDK extension.</w:t>
      </w:r>
    </w:p>
    <w:p w14:paraId="5E9C8723" w14:textId="227B3020" w:rsidR="0072177D" w:rsidRPr="0072177D" w:rsidRDefault="0072177D" w:rsidP="0072177D">
      <w:pPr>
        <w:pStyle w:val="ListParagraph"/>
        <w:numPr>
          <w:ilvl w:val="0"/>
          <w:numId w:val="44"/>
        </w:numPr>
        <w:tabs>
          <w:tab w:val="num" w:pos="720"/>
        </w:tabs>
        <w:jc w:val="both"/>
        <w:rPr>
          <w:rStyle w:val="normaltextrun"/>
          <w:lang w:val="en-US"/>
        </w:rPr>
      </w:pPr>
      <w:r w:rsidRPr="0072177D">
        <w:rPr>
          <w:rStyle w:val="normaltextrun"/>
          <w:lang w:val="en-US"/>
        </w:rPr>
        <w:t>On Windows/macOS, Docker Desktop may prompt for sign-in (optional).</w:t>
      </w:r>
    </w:p>
    <w:p w14:paraId="328C070A" w14:textId="35F92B33" w:rsidR="00143DBE" w:rsidRPr="0072177D" w:rsidRDefault="0072177D" w:rsidP="0072177D">
      <w:pPr>
        <w:pStyle w:val="ListParagraph"/>
        <w:numPr>
          <w:ilvl w:val="0"/>
          <w:numId w:val="44"/>
        </w:numPr>
        <w:tabs>
          <w:tab w:val="num" w:pos="720"/>
        </w:tabs>
        <w:jc w:val="both"/>
        <w:rPr>
          <w:rStyle w:val="normaltextrun"/>
          <w:lang w:val="en-US"/>
        </w:rPr>
      </w:pPr>
      <w:r w:rsidRPr="0072177D">
        <w:rPr>
          <w:rStyle w:val="normaltextrun"/>
          <w:lang w:val="en-US"/>
        </w:rPr>
        <w:t>On Linux, no GUI is needed; the service runs automatically.</w:t>
      </w:r>
    </w:p>
    <w:p w14:paraId="62905A86" w14:textId="77777777" w:rsidR="0072177D" w:rsidRDefault="0072177D" w:rsidP="00EF2FF0">
      <w:pPr>
        <w:tabs>
          <w:tab w:val="num" w:pos="720"/>
        </w:tabs>
        <w:ind w:left="576" w:firstLine="0"/>
        <w:jc w:val="both"/>
        <w:rPr>
          <w:rStyle w:val="normaltextrun"/>
          <w:lang w:val="en-US"/>
        </w:rPr>
      </w:pPr>
    </w:p>
    <w:p w14:paraId="46122998" w14:textId="6AF20AAC" w:rsidR="00EF2FF0" w:rsidRDefault="00EF2FF0" w:rsidP="00EF2FF0">
      <w:pPr>
        <w:tabs>
          <w:tab w:val="num" w:pos="720"/>
        </w:tabs>
        <w:ind w:left="576" w:firstLine="0"/>
        <w:jc w:val="both"/>
        <w:rPr>
          <w:b/>
          <w:bCs/>
          <w:lang w:val="en-US"/>
        </w:rPr>
      </w:pPr>
      <w:r>
        <w:rPr>
          <w:rStyle w:val="normaltextrun"/>
          <w:lang w:val="en-US"/>
        </w:rPr>
        <w:lastRenderedPageBreak/>
        <w:br/>
      </w:r>
      <w:r w:rsidRPr="00EF2FF0">
        <w:rPr>
          <w:b/>
          <w:bCs/>
          <w:lang w:val="en-US"/>
        </w:rPr>
        <w:t xml:space="preserve">Installation via </w:t>
      </w:r>
      <w:proofErr w:type="spellStart"/>
      <w:r w:rsidR="00340864">
        <w:rPr>
          <w:b/>
          <w:bCs/>
          <w:lang w:val="en-US"/>
        </w:rPr>
        <w:t>vsc</w:t>
      </w:r>
      <w:r w:rsidRPr="00EF2FF0">
        <w:rPr>
          <w:b/>
          <w:bCs/>
          <w:lang w:val="en-US"/>
        </w:rPr>
        <w:t>ode</w:t>
      </w:r>
      <w:proofErr w:type="spellEnd"/>
      <w:r w:rsidRPr="00EF2FF0">
        <w:rPr>
          <w:b/>
          <w:bCs/>
          <w:lang w:val="en-US"/>
        </w:rPr>
        <w:t xml:space="preserve"> Extension</w:t>
      </w:r>
    </w:p>
    <w:p w14:paraId="2C5188C1" w14:textId="77777777" w:rsidR="00EF2FF0" w:rsidRDefault="00EF2FF0" w:rsidP="00EF2FF0">
      <w:pPr>
        <w:tabs>
          <w:tab w:val="num" w:pos="720"/>
        </w:tabs>
        <w:ind w:left="576" w:firstLine="0"/>
        <w:jc w:val="both"/>
        <w:rPr>
          <w:b/>
          <w:bCs/>
          <w:lang w:val="en-US"/>
        </w:rPr>
      </w:pPr>
    </w:p>
    <w:p w14:paraId="5A5A35ED" w14:textId="600FFD04" w:rsidR="00EF2FF0" w:rsidRDefault="00EF2FF0" w:rsidP="00D9102E">
      <w:pPr>
        <w:pStyle w:val="ListParagraph"/>
        <w:numPr>
          <w:ilvl w:val="0"/>
          <w:numId w:val="41"/>
        </w:numPr>
        <w:tabs>
          <w:tab w:val="num" w:pos="720"/>
        </w:tabs>
        <w:jc w:val="both"/>
      </w:pPr>
      <w:r w:rsidRPr="00EF2FF0">
        <w:t xml:space="preserve">Open the </w:t>
      </w:r>
      <w:proofErr w:type="spellStart"/>
      <w:r w:rsidRPr="00EF2FF0">
        <w:t>Astra</w:t>
      </w:r>
      <w:r w:rsidR="00340864">
        <w:t>_</w:t>
      </w:r>
      <w:r w:rsidRPr="00EF2FF0">
        <w:t>MCU</w:t>
      </w:r>
      <w:r w:rsidR="00340864">
        <w:t>_</w:t>
      </w:r>
      <w:r w:rsidRPr="00EF2FF0">
        <w:t>SDK</w:t>
      </w:r>
      <w:r w:rsidR="00340864">
        <w:t>_vsc</w:t>
      </w:r>
      <w:r w:rsidRPr="00EF2FF0">
        <w:t>ode</w:t>
      </w:r>
      <w:r w:rsidR="00340864">
        <w:t>_e</w:t>
      </w:r>
      <w:r w:rsidRPr="00EF2FF0">
        <w:t>xtension</w:t>
      </w:r>
      <w:proofErr w:type="spellEnd"/>
      <w:r w:rsidRPr="00EF2FF0">
        <w:t>.</w:t>
      </w:r>
    </w:p>
    <w:p w14:paraId="67ED6940" w14:textId="75038C64" w:rsidR="00BA0D91" w:rsidRDefault="000E2686" w:rsidP="000E2686">
      <w:pPr>
        <w:pStyle w:val="ListParagraph"/>
        <w:keepNext/>
        <w:numPr>
          <w:ilvl w:val="0"/>
          <w:numId w:val="41"/>
        </w:numPr>
      </w:pPr>
      <w:r w:rsidRPr="000E2686">
        <w:t>Go to the Install Tools tab → Select Docker Daemon Tool.</w:t>
      </w:r>
      <w:r w:rsidR="00340864">
        <w:br/>
      </w:r>
      <w:r w:rsidR="00340864">
        <w:br/>
      </w:r>
      <w:r w:rsidR="00340864" w:rsidRPr="00254F4E">
        <w:rPr>
          <w:noProof/>
        </w:rPr>
        <w:drawing>
          <wp:inline distT="0" distB="0" distL="0" distR="0" wp14:anchorId="7A83A8D3" wp14:editId="28610D5C">
            <wp:extent cx="5731510" cy="4057650"/>
            <wp:effectExtent l="0" t="0" r="2540" b="0"/>
            <wp:docPr id="78910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82001" name=""/>
                    <pic:cNvPicPr/>
                  </pic:nvPicPr>
                  <pic:blipFill>
                    <a:blip r:embed="rId21"/>
                    <a:stretch>
                      <a:fillRect/>
                    </a:stretch>
                  </pic:blipFill>
                  <pic:spPr>
                    <a:xfrm>
                      <a:off x="0" y="0"/>
                      <a:ext cx="5731510" cy="4057650"/>
                    </a:xfrm>
                    <a:prstGeom prst="rect">
                      <a:avLst/>
                    </a:prstGeom>
                  </pic:spPr>
                </pic:pic>
              </a:graphicData>
            </a:graphic>
          </wp:inline>
        </w:drawing>
      </w:r>
    </w:p>
    <w:p w14:paraId="0BEAE400" w14:textId="44137A3D" w:rsidR="004E28D5" w:rsidRDefault="00BA0D91" w:rsidP="00BA0D91">
      <w:pPr>
        <w:pStyle w:val="Caption"/>
        <w:jc w:val="center"/>
      </w:pPr>
      <w:bookmarkStart w:id="38" w:name="_Toc206776002"/>
      <w:r>
        <w:t xml:space="preserve">Figure </w:t>
      </w:r>
      <w:fldSimple w:instr=" SEQ Figure \* ARABIC ">
        <w:r w:rsidR="001212DB">
          <w:rPr>
            <w:noProof/>
          </w:rPr>
          <w:t>10</w:t>
        </w:r>
      </w:fldSimple>
      <w:r>
        <w:t xml:space="preserve"> </w:t>
      </w:r>
      <w:r w:rsidRPr="005A63F2">
        <w:t>Select Docker Daemon tool</w:t>
      </w:r>
      <w:bookmarkEnd w:id="38"/>
    </w:p>
    <w:p w14:paraId="34E9F482" w14:textId="77777777" w:rsidR="00340864" w:rsidRDefault="00340864" w:rsidP="00340864">
      <w:pPr>
        <w:pStyle w:val="ListParagraph"/>
        <w:ind w:left="936" w:firstLine="0"/>
        <w:jc w:val="center"/>
      </w:pPr>
    </w:p>
    <w:p w14:paraId="206EF11A" w14:textId="538AC3E9" w:rsidR="00340864" w:rsidRDefault="00D03414" w:rsidP="00D03414">
      <w:pPr>
        <w:pStyle w:val="ListParagraph"/>
        <w:numPr>
          <w:ilvl w:val="0"/>
          <w:numId w:val="41"/>
        </w:numPr>
        <w:jc w:val="both"/>
      </w:pPr>
      <w:r w:rsidRPr="00D03414">
        <w:t>If Docker is not installed, the extension will prompt you. Click Install.</w:t>
      </w:r>
    </w:p>
    <w:p w14:paraId="1CD44F2F" w14:textId="77777777" w:rsidR="00D03414" w:rsidRDefault="00D03414" w:rsidP="00D03414">
      <w:pPr>
        <w:pStyle w:val="ListParagraph"/>
        <w:ind w:left="936" w:firstLine="0"/>
        <w:jc w:val="both"/>
        <w:rPr>
          <w:rStyle w:val="normaltextrun"/>
        </w:rPr>
      </w:pPr>
    </w:p>
    <w:p w14:paraId="5A0B4FA5" w14:textId="77777777" w:rsidR="00BA0D91" w:rsidRDefault="00340864" w:rsidP="00BA0D91">
      <w:pPr>
        <w:pStyle w:val="ListParagraph"/>
        <w:keepNext/>
        <w:ind w:left="936" w:firstLine="0"/>
        <w:jc w:val="center"/>
      </w:pPr>
      <w:r w:rsidRPr="00254F4E">
        <w:rPr>
          <w:noProof/>
        </w:rPr>
        <w:drawing>
          <wp:inline distT="0" distB="0" distL="0" distR="0" wp14:anchorId="5CC5CD01" wp14:editId="24C8B539">
            <wp:extent cx="5731510" cy="1264285"/>
            <wp:effectExtent l="0" t="0" r="2540" b="0"/>
            <wp:docPr id="11433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36241" name=""/>
                    <pic:cNvPicPr/>
                  </pic:nvPicPr>
                  <pic:blipFill>
                    <a:blip r:embed="rId22"/>
                    <a:stretch>
                      <a:fillRect/>
                    </a:stretch>
                  </pic:blipFill>
                  <pic:spPr>
                    <a:xfrm>
                      <a:off x="0" y="0"/>
                      <a:ext cx="5731510" cy="1264285"/>
                    </a:xfrm>
                    <a:prstGeom prst="rect">
                      <a:avLst/>
                    </a:prstGeom>
                  </pic:spPr>
                </pic:pic>
              </a:graphicData>
            </a:graphic>
          </wp:inline>
        </w:drawing>
      </w:r>
    </w:p>
    <w:p w14:paraId="00D2A9B5" w14:textId="1A17F4E0" w:rsidR="004E28D5" w:rsidRDefault="00BA0D91" w:rsidP="00BA0D91">
      <w:pPr>
        <w:pStyle w:val="Caption"/>
        <w:jc w:val="center"/>
      </w:pPr>
      <w:bookmarkStart w:id="39" w:name="_Toc206776003"/>
      <w:r>
        <w:t xml:space="preserve">Figure </w:t>
      </w:r>
      <w:fldSimple w:instr=" SEQ Figure \* ARABIC ">
        <w:r w:rsidR="001212DB">
          <w:rPr>
            <w:noProof/>
          </w:rPr>
          <w:t>11</w:t>
        </w:r>
      </w:fldSimple>
      <w:r>
        <w:t xml:space="preserve"> </w:t>
      </w:r>
      <w:r w:rsidRPr="00805F36">
        <w:t>Click Install button</w:t>
      </w:r>
      <w:bookmarkEnd w:id="39"/>
    </w:p>
    <w:p w14:paraId="74CDF720" w14:textId="77777777" w:rsidR="00340864" w:rsidRDefault="00340864" w:rsidP="00340864">
      <w:pPr>
        <w:pStyle w:val="ListParagraph"/>
        <w:ind w:left="936" w:firstLine="0"/>
        <w:jc w:val="both"/>
      </w:pPr>
    </w:p>
    <w:p w14:paraId="60B9943E" w14:textId="77777777" w:rsidR="00665CAF" w:rsidRDefault="00665CAF" w:rsidP="00DE0ADF">
      <w:pPr>
        <w:pStyle w:val="ListParagraph"/>
        <w:keepNext/>
        <w:numPr>
          <w:ilvl w:val="0"/>
          <w:numId w:val="41"/>
        </w:numPr>
      </w:pPr>
      <w:r w:rsidRPr="00665CAF">
        <w:lastRenderedPageBreak/>
        <w:t>Once complete, Docker Desktop (Windows/macOS) or Docker Engine (Linux) will start.</w:t>
      </w:r>
    </w:p>
    <w:p w14:paraId="43FF1B46" w14:textId="4317DF2B" w:rsidR="00BA0D91" w:rsidRDefault="00340864" w:rsidP="00665CAF">
      <w:pPr>
        <w:pStyle w:val="ListParagraph"/>
        <w:keepNext/>
        <w:ind w:left="936" w:firstLine="0"/>
        <w:jc w:val="center"/>
      </w:pPr>
      <w:r>
        <w:br/>
      </w:r>
      <w:r w:rsidRPr="007C2BEF">
        <w:rPr>
          <w:noProof/>
        </w:rPr>
        <w:drawing>
          <wp:inline distT="0" distB="0" distL="0" distR="0" wp14:anchorId="1B38DF5A" wp14:editId="4DA91D8A">
            <wp:extent cx="5143500" cy="3203718"/>
            <wp:effectExtent l="0" t="0" r="0" b="0"/>
            <wp:docPr id="183319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36755" name=""/>
                    <pic:cNvPicPr/>
                  </pic:nvPicPr>
                  <pic:blipFill>
                    <a:blip r:embed="rId23"/>
                    <a:stretch>
                      <a:fillRect/>
                    </a:stretch>
                  </pic:blipFill>
                  <pic:spPr>
                    <a:xfrm>
                      <a:off x="0" y="0"/>
                      <a:ext cx="5151955" cy="3208984"/>
                    </a:xfrm>
                    <a:prstGeom prst="rect">
                      <a:avLst/>
                    </a:prstGeom>
                  </pic:spPr>
                </pic:pic>
              </a:graphicData>
            </a:graphic>
          </wp:inline>
        </w:drawing>
      </w:r>
    </w:p>
    <w:p w14:paraId="76366628" w14:textId="049DB919" w:rsidR="00340864" w:rsidRDefault="00BA0D91" w:rsidP="00665CAF">
      <w:pPr>
        <w:pStyle w:val="Caption"/>
        <w:jc w:val="center"/>
      </w:pPr>
      <w:bookmarkStart w:id="40" w:name="_Toc206776004"/>
      <w:r>
        <w:t xml:space="preserve">Figure </w:t>
      </w:r>
      <w:fldSimple w:instr=" SEQ Figure \* ARABIC ">
        <w:r w:rsidR="001212DB">
          <w:rPr>
            <w:noProof/>
          </w:rPr>
          <w:t>12</w:t>
        </w:r>
      </w:fldSimple>
      <w:r>
        <w:t xml:space="preserve"> </w:t>
      </w:r>
      <w:r w:rsidRPr="004419E4">
        <w:t>Docker Subscription Service Agreement</w:t>
      </w:r>
      <w:bookmarkEnd w:id="40"/>
    </w:p>
    <w:p w14:paraId="0E20DB2D" w14:textId="2F4DDBC1" w:rsidR="00BA0D91" w:rsidRDefault="00665CAF" w:rsidP="00665CAF">
      <w:pPr>
        <w:keepNext/>
        <w:ind w:left="0" w:firstLine="0"/>
        <w:jc w:val="right"/>
      </w:pPr>
      <w:r w:rsidRPr="007C2BEF">
        <w:rPr>
          <w:noProof/>
        </w:rPr>
        <w:drawing>
          <wp:inline distT="0" distB="0" distL="0" distR="0" wp14:anchorId="6A71B3A0" wp14:editId="2704F678">
            <wp:extent cx="5191125" cy="2913609"/>
            <wp:effectExtent l="0" t="0" r="0" b="1270"/>
            <wp:docPr id="144381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4552" name=""/>
                    <pic:cNvPicPr/>
                  </pic:nvPicPr>
                  <pic:blipFill>
                    <a:blip r:embed="rId24"/>
                    <a:stretch>
                      <a:fillRect/>
                    </a:stretch>
                  </pic:blipFill>
                  <pic:spPr>
                    <a:xfrm>
                      <a:off x="0" y="0"/>
                      <a:ext cx="5199851" cy="2918506"/>
                    </a:xfrm>
                    <a:prstGeom prst="rect">
                      <a:avLst/>
                    </a:prstGeom>
                  </pic:spPr>
                </pic:pic>
              </a:graphicData>
            </a:graphic>
          </wp:inline>
        </w:drawing>
      </w:r>
    </w:p>
    <w:p w14:paraId="6E2CCD9E" w14:textId="121FF7E8" w:rsidR="00340864" w:rsidRDefault="00BA0D91" w:rsidP="0048649F">
      <w:pPr>
        <w:pStyle w:val="Caption"/>
        <w:jc w:val="center"/>
      </w:pPr>
      <w:bookmarkStart w:id="41" w:name="_Toc206776005"/>
      <w:r>
        <w:t xml:space="preserve">Figure </w:t>
      </w:r>
      <w:fldSimple w:instr=" SEQ Figure \* ARABIC ">
        <w:r w:rsidR="001212DB">
          <w:rPr>
            <w:noProof/>
          </w:rPr>
          <w:t>13</w:t>
        </w:r>
      </w:fldSimple>
      <w:r>
        <w:t xml:space="preserve"> </w:t>
      </w:r>
      <w:r w:rsidRPr="00796829">
        <w:t>Login into docker account</w:t>
      </w:r>
      <w:bookmarkEnd w:id="41"/>
    </w:p>
    <w:p w14:paraId="39AA0214" w14:textId="77777777" w:rsidR="00BA0D91" w:rsidRDefault="00340864" w:rsidP="00BA0D91">
      <w:pPr>
        <w:pStyle w:val="ListParagraph"/>
        <w:keepNext/>
        <w:ind w:left="936" w:firstLine="0"/>
        <w:jc w:val="center"/>
      </w:pPr>
      <w:r w:rsidRPr="007C2BEF">
        <w:rPr>
          <w:noProof/>
        </w:rPr>
        <w:lastRenderedPageBreak/>
        <w:drawing>
          <wp:inline distT="0" distB="0" distL="0" distR="0" wp14:anchorId="112ACEED" wp14:editId="0FB2171E">
            <wp:extent cx="4929187" cy="2638803"/>
            <wp:effectExtent l="0" t="0" r="5080" b="9525"/>
            <wp:docPr id="145666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8945" name=""/>
                    <pic:cNvPicPr/>
                  </pic:nvPicPr>
                  <pic:blipFill>
                    <a:blip r:embed="rId25"/>
                    <a:stretch>
                      <a:fillRect/>
                    </a:stretch>
                  </pic:blipFill>
                  <pic:spPr>
                    <a:xfrm>
                      <a:off x="0" y="0"/>
                      <a:ext cx="4944705" cy="2647110"/>
                    </a:xfrm>
                    <a:prstGeom prst="rect">
                      <a:avLst/>
                    </a:prstGeom>
                  </pic:spPr>
                </pic:pic>
              </a:graphicData>
            </a:graphic>
          </wp:inline>
        </w:drawing>
      </w:r>
    </w:p>
    <w:p w14:paraId="3FA0B178" w14:textId="2B5DD770" w:rsidR="004E28D5" w:rsidRDefault="00BA0D91" w:rsidP="00BA0D91">
      <w:pPr>
        <w:pStyle w:val="Caption"/>
        <w:jc w:val="center"/>
      </w:pPr>
      <w:bookmarkStart w:id="42" w:name="_Toc206776006"/>
      <w:r>
        <w:t xml:space="preserve">Figure </w:t>
      </w:r>
      <w:fldSimple w:instr=" SEQ Figure \* ARABIC ">
        <w:r w:rsidR="001212DB">
          <w:rPr>
            <w:noProof/>
          </w:rPr>
          <w:t>14</w:t>
        </w:r>
      </w:fldSimple>
      <w:r>
        <w:t xml:space="preserve"> </w:t>
      </w:r>
      <w:r w:rsidRPr="00422679">
        <w:t>Star</w:t>
      </w:r>
      <w:r w:rsidR="00733426">
        <w:t>t</w:t>
      </w:r>
      <w:r w:rsidRPr="00422679">
        <w:t>ing Docker Engine</w:t>
      </w:r>
      <w:bookmarkEnd w:id="42"/>
    </w:p>
    <w:p w14:paraId="75FF9D40" w14:textId="77777777" w:rsidR="00340864" w:rsidRDefault="00340864" w:rsidP="00340864">
      <w:pPr>
        <w:pStyle w:val="ListParagraph"/>
        <w:ind w:left="936" w:firstLine="0"/>
        <w:jc w:val="both"/>
      </w:pPr>
    </w:p>
    <w:p w14:paraId="708CC49C" w14:textId="77777777" w:rsidR="00BA0D91" w:rsidRDefault="00340864" w:rsidP="00BA0D91">
      <w:pPr>
        <w:pStyle w:val="ListParagraph"/>
        <w:keepNext/>
        <w:ind w:left="936" w:firstLine="0"/>
        <w:jc w:val="center"/>
      </w:pPr>
      <w:r w:rsidRPr="007C2BEF">
        <w:rPr>
          <w:noProof/>
        </w:rPr>
        <w:drawing>
          <wp:inline distT="0" distB="0" distL="0" distR="0" wp14:anchorId="7A37C849" wp14:editId="25C041BF">
            <wp:extent cx="4905375" cy="2913551"/>
            <wp:effectExtent l="0" t="0" r="0" b="1270"/>
            <wp:docPr id="44095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95444" name=""/>
                    <pic:cNvPicPr/>
                  </pic:nvPicPr>
                  <pic:blipFill>
                    <a:blip r:embed="rId26"/>
                    <a:stretch>
                      <a:fillRect/>
                    </a:stretch>
                  </pic:blipFill>
                  <pic:spPr>
                    <a:xfrm>
                      <a:off x="0" y="0"/>
                      <a:ext cx="4913127" cy="2918155"/>
                    </a:xfrm>
                    <a:prstGeom prst="rect">
                      <a:avLst/>
                    </a:prstGeom>
                  </pic:spPr>
                </pic:pic>
              </a:graphicData>
            </a:graphic>
          </wp:inline>
        </w:drawing>
      </w:r>
    </w:p>
    <w:p w14:paraId="7D7B9B53" w14:textId="102563EC" w:rsidR="00340864" w:rsidRDefault="00BA0D91" w:rsidP="00BA0D91">
      <w:pPr>
        <w:pStyle w:val="Caption"/>
        <w:jc w:val="center"/>
      </w:pPr>
      <w:bookmarkStart w:id="43" w:name="_Toc206776007"/>
      <w:r>
        <w:t xml:space="preserve">Figure </w:t>
      </w:r>
      <w:fldSimple w:instr=" SEQ Figure \* ARABIC ">
        <w:r w:rsidR="001212DB">
          <w:rPr>
            <w:noProof/>
          </w:rPr>
          <w:t>15</w:t>
        </w:r>
      </w:fldSimple>
      <w:r>
        <w:t xml:space="preserve"> </w:t>
      </w:r>
      <w:r w:rsidRPr="00D768CA">
        <w:t>Docker Desktop Dashboard</w:t>
      </w:r>
      <w:bookmarkEnd w:id="43"/>
    </w:p>
    <w:p w14:paraId="563ECCDD" w14:textId="26DC29CC" w:rsidR="000D271B" w:rsidRDefault="005F29CD" w:rsidP="008C3817">
      <w:pPr>
        <w:pStyle w:val="Heading2"/>
      </w:pPr>
      <w:r>
        <w:t>Troubleshooting (Do</w:t>
      </w:r>
      <w:r w:rsidR="008711E8">
        <w:t xml:space="preserve">cker + Astra MCU SDK </w:t>
      </w:r>
      <w:proofErr w:type="spellStart"/>
      <w:r w:rsidR="008711E8">
        <w:t>VSCode</w:t>
      </w:r>
      <w:proofErr w:type="spellEnd"/>
      <w:r w:rsidR="008711E8">
        <w:t xml:space="preserve"> Extension</w:t>
      </w:r>
      <w:r>
        <w:t>)</w:t>
      </w:r>
    </w:p>
    <w:p w14:paraId="22D84089" w14:textId="77777777" w:rsidR="0000606E" w:rsidRDefault="0000606E" w:rsidP="0000606E">
      <w:pPr>
        <w:pStyle w:val="paragraph"/>
        <w:spacing w:before="0" w:beforeAutospacing="0" w:after="0" w:afterAutospacing="0" w:line="276" w:lineRule="auto"/>
        <w:ind w:left="363" w:firstLine="0"/>
        <w:textAlignment w:val="baseline"/>
        <w:rPr>
          <w:rStyle w:val="eop"/>
          <w:rFonts w:asciiTheme="minorHAnsi" w:hAnsiTheme="minorHAnsi" w:cstheme="minorHAnsi"/>
          <w:sz w:val="22"/>
          <w:szCs w:val="22"/>
          <w:lang w:val="en-US"/>
        </w:rPr>
      </w:pPr>
    </w:p>
    <w:p w14:paraId="6B5622D2" w14:textId="6BE637E7" w:rsidR="0000606E" w:rsidRDefault="0000606E" w:rsidP="0000606E">
      <w:pPr>
        <w:pStyle w:val="paragraph"/>
        <w:spacing w:before="0" w:beforeAutospacing="0" w:after="0" w:afterAutospacing="0" w:line="276" w:lineRule="auto"/>
        <w:ind w:left="720" w:firstLine="0"/>
        <w:textAlignment w:val="baseline"/>
        <w:rPr>
          <w:rStyle w:val="eop"/>
          <w:rFonts w:asciiTheme="minorHAnsi" w:hAnsiTheme="minorHAnsi" w:cstheme="minorHAnsi"/>
          <w:sz w:val="22"/>
          <w:szCs w:val="22"/>
          <w:lang w:val="en-US"/>
        </w:rPr>
      </w:pPr>
      <w:r w:rsidRPr="0000606E">
        <w:rPr>
          <w:rStyle w:val="eop"/>
          <w:rFonts w:asciiTheme="minorHAnsi" w:hAnsiTheme="minorHAnsi" w:cstheme="minorHAnsi"/>
          <w:sz w:val="22"/>
          <w:szCs w:val="22"/>
          <w:lang w:val="en-US"/>
        </w:rPr>
        <w:t xml:space="preserve">While installing and running Docker via the Astra MCU SDK </w:t>
      </w:r>
      <w:proofErr w:type="spellStart"/>
      <w:r w:rsidRPr="0000606E">
        <w:rPr>
          <w:rStyle w:val="eop"/>
          <w:rFonts w:asciiTheme="minorHAnsi" w:hAnsiTheme="minorHAnsi" w:cstheme="minorHAnsi"/>
          <w:sz w:val="22"/>
          <w:szCs w:val="22"/>
          <w:lang w:val="en-US"/>
        </w:rPr>
        <w:t>VSCode</w:t>
      </w:r>
      <w:proofErr w:type="spellEnd"/>
      <w:r w:rsidRPr="0000606E">
        <w:rPr>
          <w:rStyle w:val="eop"/>
          <w:rFonts w:asciiTheme="minorHAnsi" w:hAnsiTheme="minorHAnsi" w:cstheme="minorHAnsi"/>
          <w:sz w:val="22"/>
          <w:szCs w:val="22"/>
          <w:lang w:val="en-US"/>
        </w:rPr>
        <w:t xml:space="preserve"> Extension, some issues</w:t>
      </w:r>
      <w:r>
        <w:rPr>
          <w:rStyle w:val="eop"/>
          <w:rFonts w:asciiTheme="minorHAnsi" w:hAnsiTheme="minorHAnsi" w:cstheme="minorHAnsi"/>
          <w:sz w:val="22"/>
          <w:szCs w:val="22"/>
          <w:lang w:val="en-US"/>
        </w:rPr>
        <w:t xml:space="preserve"> </w:t>
      </w:r>
      <w:r w:rsidRPr="0000606E">
        <w:rPr>
          <w:rStyle w:val="eop"/>
          <w:rFonts w:asciiTheme="minorHAnsi" w:hAnsiTheme="minorHAnsi" w:cstheme="minorHAnsi"/>
          <w:sz w:val="22"/>
          <w:szCs w:val="22"/>
          <w:lang w:val="en-US"/>
        </w:rPr>
        <w:t>may occur depending on system permissions and platform restrictions. The following points</w:t>
      </w:r>
      <w:r>
        <w:rPr>
          <w:rStyle w:val="eop"/>
          <w:rFonts w:asciiTheme="minorHAnsi" w:hAnsiTheme="minorHAnsi" w:cstheme="minorHAnsi"/>
          <w:sz w:val="22"/>
          <w:szCs w:val="22"/>
          <w:lang w:val="en-US"/>
        </w:rPr>
        <w:t xml:space="preserve"> </w:t>
      </w:r>
      <w:r w:rsidRPr="0000606E">
        <w:rPr>
          <w:rStyle w:val="eop"/>
          <w:rFonts w:asciiTheme="minorHAnsi" w:hAnsiTheme="minorHAnsi" w:cstheme="minorHAnsi"/>
          <w:sz w:val="22"/>
          <w:szCs w:val="22"/>
          <w:lang w:val="en-US"/>
        </w:rPr>
        <w:t>cover known issues and their resolutions.</w:t>
      </w:r>
    </w:p>
    <w:p w14:paraId="016EF32E" w14:textId="77777777" w:rsidR="00B4431A" w:rsidRDefault="00B4431A" w:rsidP="0000606E">
      <w:pPr>
        <w:pStyle w:val="paragraph"/>
        <w:spacing w:before="0" w:beforeAutospacing="0" w:after="0" w:afterAutospacing="0" w:line="276" w:lineRule="auto"/>
        <w:ind w:left="720" w:firstLine="0"/>
        <w:textAlignment w:val="baseline"/>
        <w:rPr>
          <w:rStyle w:val="eop"/>
          <w:rFonts w:asciiTheme="minorHAnsi" w:hAnsiTheme="minorHAnsi" w:cstheme="minorHAnsi"/>
          <w:sz w:val="22"/>
          <w:szCs w:val="22"/>
          <w:lang w:val="en-US"/>
        </w:rPr>
      </w:pPr>
    </w:p>
    <w:p w14:paraId="60F00801" w14:textId="11B9465E" w:rsidR="006B1D91" w:rsidRDefault="00B4431A" w:rsidP="0014107C">
      <w:pPr>
        <w:pStyle w:val="paragraph"/>
        <w:tabs>
          <w:tab w:val="left" w:pos="2153"/>
        </w:tabs>
        <w:spacing w:before="0" w:beforeAutospacing="0" w:after="0" w:afterAutospacing="0" w:line="276" w:lineRule="auto"/>
        <w:ind w:left="720" w:firstLine="0"/>
        <w:textAlignment w:val="baseline"/>
        <w:rPr>
          <w:rStyle w:val="eop"/>
          <w:rFonts w:asciiTheme="minorHAnsi" w:hAnsiTheme="minorHAnsi" w:cstheme="minorHAnsi"/>
          <w:sz w:val="22"/>
          <w:szCs w:val="22"/>
          <w:lang w:val="en-US"/>
        </w:rPr>
      </w:pPr>
      <w:r w:rsidRPr="00B4431A">
        <w:rPr>
          <w:rStyle w:val="eop"/>
          <w:rFonts w:asciiTheme="minorHAnsi" w:hAnsiTheme="minorHAnsi" w:cstheme="minorHAnsi"/>
          <w:sz w:val="22"/>
          <w:szCs w:val="22"/>
          <w:lang w:val="en-US"/>
        </w:rPr>
        <w:t>Windows</w:t>
      </w:r>
    </w:p>
    <w:p w14:paraId="7CFFBBEA" w14:textId="483CD624" w:rsidR="00C13049" w:rsidRDefault="006B1D91" w:rsidP="00F53F22">
      <w:pPr>
        <w:pStyle w:val="paragraph"/>
        <w:numPr>
          <w:ilvl w:val="0"/>
          <w:numId w:val="45"/>
        </w:numPr>
        <w:spacing w:before="0" w:beforeAutospacing="0" w:after="0" w:afterAutospacing="0" w:line="276" w:lineRule="auto"/>
        <w:ind w:left="1077" w:firstLine="0"/>
        <w:textAlignment w:val="baseline"/>
        <w:rPr>
          <w:rStyle w:val="eop"/>
          <w:rFonts w:asciiTheme="minorHAnsi" w:hAnsiTheme="minorHAnsi" w:cstheme="minorHAnsi"/>
          <w:sz w:val="22"/>
          <w:szCs w:val="22"/>
          <w:lang w:val="en-US"/>
        </w:rPr>
      </w:pPr>
      <w:r w:rsidRPr="00C13049">
        <w:rPr>
          <w:rStyle w:val="eop"/>
          <w:rFonts w:asciiTheme="minorHAnsi" w:hAnsiTheme="minorHAnsi" w:cstheme="minorHAnsi"/>
          <w:sz w:val="22"/>
          <w:szCs w:val="22"/>
          <w:lang w:val="en-US"/>
        </w:rPr>
        <w:t>Installer blocked by admin policies</w:t>
      </w:r>
    </w:p>
    <w:p w14:paraId="16C9F3D8" w14:textId="77777777" w:rsidR="00CB34AC" w:rsidRDefault="006B1D91" w:rsidP="00CB34AC">
      <w:pPr>
        <w:pStyle w:val="paragraph"/>
        <w:numPr>
          <w:ilvl w:val="1"/>
          <w:numId w:val="45"/>
        </w:numPr>
        <w:spacing w:before="0" w:beforeAutospacing="0" w:after="0" w:afterAutospacing="0" w:line="276" w:lineRule="auto"/>
        <w:textAlignment w:val="baseline"/>
        <w:rPr>
          <w:rStyle w:val="eop"/>
          <w:rFonts w:asciiTheme="minorHAnsi" w:hAnsiTheme="minorHAnsi" w:cstheme="minorHAnsi"/>
          <w:sz w:val="22"/>
          <w:szCs w:val="22"/>
          <w:lang w:val="en-US"/>
        </w:rPr>
      </w:pPr>
      <w:r w:rsidRPr="00C13049">
        <w:rPr>
          <w:rStyle w:val="eop"/>
          <w:rFonts w:asciiTheme="minorHAnsi" w:hAnsiTheme="minorHAnsi" w:cstheme="minorHAnsi"/>
          <w:sz w:val="22"/>
          <w:szCs w:val="22"/>
          <w:lang w:val="en-US"/>
        </w:rPr>
        <w:t xml:space="preserve">Symptom: Selecting </w:t>
      </w:r>
      <w:r w:rsidRPr="00F534BE">
        <w:rPr>
          <w:rStyle w:val="eop"/>
          <w:rFonts w:asciiTheme="minorHAnsi" w:hAnsiTheme="minorHAnsi" w:cstheme="minorHAnsi"/>
          <w:i/>
          <w:iCs/>
          <w:sz w:val="22"/>
          <w:szCs w:val="22"/>
          <w:lang w:val="en-US"/>
        </w:rPr>
        <w:t>Docker Daemon Tool → Install</w:t>
      </w:r>
      <w:r w:rsidRPr="00C13049">
        <w:rPr>
          <w:rStyle w:val="eop"/>
          <w:rFonts w:asciiTheme="minorHAnsi" w:hAnsiTheme="minorHAnsi" w:cstheme="minorHAnsi"/>
          <w:sz w:val="22"/>
          <w:szCs w:val="22"/>
          <w:lang w:val="en-US"/>
        </w:rPr>
        <w:t xml:space="preserve"> downloads Docker Desktop, but the installer does not launch.</w:t>
      </w:r>
    </w:p>
    <w:p w14:paraId="776E722A" w14:textId="77777777" w:rsidR="00CB34AC" w:rsidRDefault="006B1D91" w:rsidP="00CB34AC">
      <w:pPr>
        <w:pStyle w:val="paragraph"/>
        <w:numPr>
          <w:ilvl w:val="1"/>
          <w:numId w:val="45"/>
        </w:numPr>
        <w:spacing w:before="0" w:beforeAutospacing="0" w:after="0" w:afterAutospacing="0" w:line="276" w:lineRule="auto"/>
        <w:textAlignment w:val="baseline"/>
        <w:rPr>
          <w:rStyle w:val="eop"/>
          <w:rFonts w:asciiTheme="minorHAnsi" w:hAnsiTheme="minorHAnsi" w:cstheme="minorHAnsi"/>
          <w:sz w:val="22"/>
          <w:szCs w:val="22"/>
          <w:lang w:val="en-US"/>
        </w:rPr>
      </w:pPr>
      <w:r w:rsidRPr="00CB34AC">
        <w:rPr>
          <w:rStyle w:val="eop"/>
          <w:rFonts w:asciiTheme="minorHAnsi" w:hAnsiTheme="minorHAnsi" w:cstheme="minorHAnsi"/>
          <w:sz w:val="22"/>
          <w:szCs w:val="22"/>
          <w:lang w:val="en-US"/>
        </w:rPr>
        <w:t>Cause: Organization policies block direct execution of installers.</w:t>
      </w:r>
    </w:p>
    <w:p w14:paraId="2D607364" w14:textId="77777777" w:rsidR="00B7117A" w:rsidRDefault="006B1D91" w:rsidP="00B7117A">
      <w:pPr>
        <w:pStyle w:val="paragraph"/>
        <w:numPr>
          <w:ilvl w:val="1"/>
          <w:numId w:val="45"/>
        </w:numPr>
        <w:spacing w:before="0" w:beforeAutospacing="0" w:after="0" w:afterAutospacing="0" w:line="276" w:lineRule="auto"/>
        <w:textAlignment w:val="baseline"/>
        <w:rPr>
          <w:rStyle w:val="eop"/>
          <w:rFonts w:asciiTheme="minorHAnsi" w:hAnsiTheme="minorHAnsi" w:cstheme="minorHAnsi"/>
          <w:sz w:val="22"/>
          <w:szCs w:val="22"/>
          <w:lang w:val="en-US"/>
        </w:rPr>
      </w:pPr>
      <w:r w:rsidRPr="00CB34AC">
        <w:rPr>
          <w:rStyle w:val="eop"/>
          <w:rFonts w:asciiTheme="minorHAnsi" w:hAnsiTheme="minorHAnsi" w:cstheme="minorHAnsi"/>
          <w:sz w:val="22"/>
          <w:szCs w:val="22"/>
          <w:lang w:val="en-US"/>
        </w:rPr>
        <w:t>Resolution:</w:t>
      </w:r>
    </w:p>
    <w:p w14:paraId="34DDD71A" w14:textId="77777777" w:rsidR="00B7117A" w:rsidRDefault="006B1D91" w:rsidP="00B7117A">
      <w:pPr>
        <w:pStyle w:val="paragraph"/>
        <w:numPr>
          <w:ilvl w:val="2"/>
          <w:numId w:val="45"/>
        </w:numPr>
        <w:spacing w:before="0" w:beforeAutospacing="0" w:after="0" w:afterAutospacing="0" w:line="276" w:lineRule="auto"/>
        <w:textAlignment w:val="baseline"/>
        <w:rPr>
          <w:rStyle w:val="eop"/>
          <w:rFonts w:asciiTheme="minorHAnsi" w:hAnsiTheme="minorHAnsi" w:cstheme="minorHAnsi"/>
          <w:sz w:val="22"/>
          <w:szCs w:val="22"/>
          <w:lang w:val="en-US"/>
        </w:rPr>
      </w:pPr>
      <w:r w:rsidRPr="00B7117A">
        <w:rPr>
          <w:rStyle w:val="eop"/>
          <w:rFonts w:asciiTheme="minorHAnsi" w:hAnsiTheme="minorHAnsi" w:cstheme="minorHAnsi"/>
          <w:sz w:val="22"/>
          <w:szCs w:val="22"/>
          <w:lang w:val="en-US"/>
        </w:rPr>
        <w:lastRenderedPageBreak/>
        <w:t>Navigate to the download folder and locate Docker Desktop Installer.exe.</w:t>
      </w:r>
    </w:p>
    <w:p w14:paraId="1CD23254" w14:textId="77777777" w:rsidR="00B7117A" w:rsidRDefault="006B1D91" w:rsidP="00B7117A">
      <w:pPr>
        <w:pStyle w:val="paragraph"/>
        <w:numPr>
          <w:ilvl w:val="2"/>
          <w:numId w:val="45"/>
        </w:numPr>
        <w:spacing w:before="0" w:beforeAutospacing="0" w:after="0" w:afterAutospacing="0" w:line="276" w:lineRule="auto"/>
        <w:textAlignment w:val="baseline"/>
        <w:rPr>
          <w:rStyle w:val="eop"/>
          <w:rFonts w:asciiTheme="minorHAnsi" w:hAnsiTheme="minorHAnsi" w:cstheme="minorHAnsi"/>
          <w:sz w:val="22"/>
          <w:szCs w:val="22"/>
          <w:lang w:val="en-US"/>
        </w:rPr>
      </w:pPr>
      <w:r w:rsidRPr="00B7117A">
        <w:rPr>
          <w:rStyle w:val="eop"/>
          <w:rFonts w:asciiTheme="minorHAnsi" w:hAnsiTheme="minorHAnsi" w:cstheme="minorHAnsi"/>
          <w:sz w:val="22"/>
          <w:szCs w:val="22"/>
          <w:lang w:val="en-US"/>
        </w:rPr>
        <w:t>Right-click → Show more options → Run with elevated privileges.</w:t>
      </w:r>
    </w:p>
    <w:p w14:paraId="524587C8" w14:textId="77777777" w:rsidR="00584206" w:rsidRDefault="006B1D91" w:rsidP="00F53F22">
      <w:pPr>
        <w:pStyle w:val="paragraph"/>
        <w:numPr>
          <w:ilvl w:val="2"/>
          <w:numId w:val="45"/>
        </w:numPr>
        <w:spacing w:before="0" w:beforeAutospacing="0" w:after="0" w:afterAutospacing="0" w:line="276" w:lineRule="auto"/>
        <w:textAlignment w:val="baseline"/>
        <w:rPr>
          <w:rStyle w:val="eop"/>
          <w:rFonts w:asciiTheme="minorHAnsi" w:hAnsiTheme="minorHAnsi" w:cstheme="minorHAnsi"/>
          <w:sz w:val="22"/>
          <w:szCs w:val="22"/>
          <w:lang w:val="en-US"/>
        </w:rPr>
      </w:pPr>
      <w:r w:rsidRPr="00584206">
        <w:rPr>
          <w:rStyle w:val="eop"/>
          <w:rFonts w:asciiTheme="minorHAnsi" w:hAnsiTheme="minorHAnsi" w:cstheme="minorHAnsi"/>
          <w:sz w:val="22"/>
          <w:szCs w:val="22"/>
          <w:lang w:val="en-US"/>
        </w:rPr>
        <w:t>Accept the terms and conditions, skip login if prompted.</w:t>
      </w:r>
    </w:p>
    <w:p w14:paraId="7B3BC162" w14:textId="77777777" w:rsidR="00584206" w:rsidRDefault="006B1D91" w:rsidP="00584206">
      <w:pPr>
        <w:pStyle w:val="paragraph"/>
        <w:numPr>
          <w:ilvl w:val="2"/>
          <w:numId w:val="45"/>
        </w:numPr>
        <w:spacing w:before="0" w:beforeAutospacing="0" w:after="0" w:afterAutospacing="0" w:line="276" w:lineRule="auto"/>
        <w:textAlignment w:val="baseline"/>
        <w:rPr>
          <w:rStyle w:val="eop"/>
          <w:rFonts w:asciiTheme="minorHAnsi" w:hAnsiTheme="minorHAnsi" w:cstheme="minorHAnsi"/>
          <w:sz w:val="22"/>
          <w:szCs w:val="22"/>
          <w:lang w:val="en-US"/>
        </w:rPr>
      </w:pPr>
      <w:r w:rsidRPr="00584206">
        <w:rPr>
          <w:rStyle w:val="eop"/>
          <w:rFonts w:asciiTheme="minorHAnsi" w:hAnsiTheme="minorHAnsi" w:cstheme="minorHAnsi"/>
          <w:sz w:val="22"/>
          <w:szCs w:val="22"/>
          <w:lang w:val="en-US"/>
        </w:rPr>
        <w:t>Once Docker Desktop starts, the extension will detect it and mark the tool status as Installed.</w:t>
      </w:r>
    </w:p>
    <w:p w14:paraId="6D7F394F" w14:textId="77777777" w:rsidR="00A0035B" w:rsidRDefault="006B1D91" w:rsidP="00F53F22">
      <w:pPr>
        <w:pStyle w:val="paragraph"/>
        <w:numPr>
          <w:ilvl w:val="0"/>
          <w:numId w:val="45"/>
        </w:numPr>
        <w:spacing w:before="0" w:beforeAutospacing="0" w:after="0" w:afterAutospacing="0" w:line="276" w:lineRule="auto"/>
        <w:textAlignment w:val="baseline"/>
        <w:rPr>
          <w:rStyle w:val="eop"/>
          <w:rFonts w:asciiTheme="minorHAnsi" w:hAnsiTheme="minorHAnsi" w:cstheme="minorHAnsi"/>
          <w:sz w:val="22"/>
          <w:szCs w:val="22"/>
          <w:lang w:val="en-US"/>
        </w:rPr>
      </w:pPr>
      <w:r w:rsidRPr="00A0035B">
        <w:rPr>
          <w:rStyle w:val="eop"/>
          <w:rFonts w:asciiTheme="minorHAnsi" w:hAnsiTheme="minorHAnsi" w:cstheme="minorHAnsi"/>
          <w:sz w:val="22"/>
          <w:szCs w:val="22"/>
          <w:lang w:val="en-US"/>
        </w:rPr>
        <w:t>Extension shows “Please start Docker engine” even after manual install</w:t>
      </w:r>
    </w:p>
    <w:p w14:paraId="0DC727B4" w14:textId="77777777" w:rsidR="00A0035B" w:rsidRDefault="006B1D91" w:rsidP="00A0035B">
      <w:pPr>
        <w:pStyle w:val="paragraph"/>
        <w:numPr>
          <w:ilvl w:val="1"/>
          <w:numId w:val="45"/>
        </w:numPr>
        <w:spacing w:before="0" w:beforeAutospacing="0" w:after="0" w:afterAutospacing="0" w:line="276" w:lineRule="auto"/>
        <w:textAlignment w:val="baseline"/>
        <w:rPr>
          <w:rStyle w:val="eop"/>
          <w:rFonts w:asciiTheme="minorHAnsi" w:hAnsiTheme="minorHAnsi" w:cstheme="minorHAnsi"/>
          <w:sz w:val="22"/>
          <w:szCs w:val="22"/>
          <w:lang w:val="en-US"/>
        </w:rPr>
      </w:pPr>
      <w:r w:rsidRPr="00A0035B">
        <w:rPr>
          <w:rStyle w:val="eop"/>
          <w:rFonts w:asciiTheme="minorHAnsi" w:hAnsiTheme="minorHAnsi" w:cstheme="minorHAnsi"/>
          <w:sz w:val="22"/>
          <w:szCs w:val="22"/>
          <w:lang w:val="en-US"/>
        </w:rPr>
        <w:t>Symptom: Docker Desktop is installed and running, but the extension does not detect it.</w:t>
      </w:r>
    </w:p>
    <w:p w14:paraId="78F8E3A7" w14:textId="4EC3CBC2" w:rsidR="00B4431A" w:rsidRDefault="006B1D91" w:rsidP="00A0035B">
      <w:pPr>
        <w:pStyle w:val="paragraph"/>
        <w:numPr>
          <w:ilvl w:val="1"/>
          <w:numId w:val="45"/>
        </w:numPr>
        <w:spacing w:before="0" w:beforeAutospacing="0" w:after="0" w:afterAutospacing="0" w:line="276" w:lineRule="auto"/>
        <w:textAlignment w:val="baseline"/>
        <w:rPr>
          <w:rStyle w:val="eop"/>
          <w:rFonts w:asciiTheme="minorHAnsi" w:hAnsiTheme="minorHAnsi" w:cstheme="minorHAnsi"/>
          <w:sz w:val="22"/>
          <w:szCs w:val="22"/>
          <w:lang w:val="en-US"/>
        </w:rPr>
      </w:pPr>
      <w:r w:rsidRPr="00A0035B">
        <w:rPr>
          <w:rStyle w:val="eop"/>
          <w:rFonts w:asciiTheme="minorHAnsi" w:hAnsiTheme="minorHAnsi" w:cstheme="minorHAnsi"/>
          <w:sz w:val="22"/>
          <w:szCs w:val="22"/>
          <w:lang w:val="en-US"/>
        </w:rPr>
        <w:t xml:space="preserve">Resolution: Close and reopen </w:t>
      </w:r>
      <w:proofErr w:type="spellStart"/>
      <w:r w:rsidRPr="00A0035B">
        <w:rPr>
          <w:rStyle w:val="eop"/>
          <w:rFonts w:asciiTheme="minorHAnsi" w:hAnsiTheme="minorHAnsi" w:cstheme="minorHAnsi"/>
          <w:sz w:val="22"/>
          <w:szCs w:val="22"/>
          <w:lang w:val="en-US"/>
        </w:rPr>
        <w:t>VSCode</w:t>
      </w:r>
      <w:proofErr w:type="spellEnd"/>
      <w:r w:rsidRPr="00A0035B">
        <w:rPr>
          <w:rStyle w:val="eop"/>
          <w:rFonts w:asciiTheme="minorHAnsi" w:hAnsiTheme="minorHAnsi" w:cstheme="minorHAnsi"/>
          <w:sz w:val="22"/>
          <w:szCs w:val="22"/>
          <w:lang w:val="en-US"/>
        </w:rPr>
        <w:t>. The extension will refresh its tool detection and start the image build.</w:t>
      </w:r>
    </w:p>
    <w:p w14:paraId="6A1549CE" w14:textId="77777777" w:rsidR="0014107C" w:rsidRDefault="0014107C" w:rsidP="00702790">
      <w:pPr>
        <w:pStyle w:val="paragraph"/>
        <w:spacing w:before="0" w:beforeAutospacing="0" w:after="0" w:afterAutospacing="0" w:line="276" w:lineRule="auto"/>
        <w:ind w:left="720" w:firstLine="0"/>
        <w:textAlignment w:val="baseline"/>
        <w:rPr>
          <w:rStyle w:val="eop"/>
          <w:rFonts w:asciiTheme="minorHAnsi" w:hAnsiTheme="minorHAnsi" w:cstheme="minorHAnsi"/>
          <w:sz w:val="22"/>
          <w:szCs w:val="22"/>
          <w:lang w:val="en-US"/>
        </w:rPr>
      </w:pPr>
    </w:p>
    <w:p w14:paraId="7B7B7B17" w14:textId="3D0256DC" w:rsidR="00702790" w:rsidRDefault="00702790" w:rsidP="00702790">
      <w:pPr>
        <w:pStyle w:val="paragraph"/>
        <w:spacing w:before="0" w:beforeAutospacing="0" w:after="0" w:afterAutospacing="0" w:line="276" w:lineRule="auto"/>
        <w:ind w:left="720" w:firstLine="0"/>
        <w:textAlignment w:val="baseline"/>
        <w:rPr>
          <w:rStyle w:val="eop"/>
          <w:rFonts w:asciiTheme="minorHAnsi" w:hAnsiTheme="minorHAnsi" w:cstheme="minorHAnsi"/>
          <w:sz w:val="22"/>
          <w:szCs w:val="22"/>
          <w:lang w:val="en-US"/>
        </w:rPr>
      </w:pPr>
      <w:r>
        <w:rPr>
          <w:rStyle w:val="eop"/>
          <w:rFonts w:asciiTheme="minorHAnsi" w:hAnsiTheme="minorHAnsi" w:cstheme="minorHAnsi"/>
          <w:sz w:val="22"/>
          <w:szCs w:val="22"/>
          <w:lang w:val="en-US"/>
        </w:rPr>
        <w:t>Linux</w:t>
      </w:r>
    </w:p>
    <w:p w14:paraId="207F7B9C" w14:textId="6D41105A" w:rsidR="00891411" w:rsidRDefault="007B3908" w:rsidP="00891411">
      <w:pPr>
        <w:pStyle w:val="paragraph"/>
        <w:numPr>
          <w:ilvl w:val="0"/>
          <w:numId w:val="46"/>
        </w:numPr>
        <w:spacing w:before="0" w:beforeAutospacing="0" w:after="0" w:afterAutospacing="0" w:line="276" w:lineRule="auto"/>
        <w:textAlignment w:val="baseline"/>
        <w:rPr>
          <w:rFonts w:asciiTheme="minorHAnsi" w:hAnsiTheme="minorHAnsi" w:cstheme="minorHAnsi"/>
          <w:sz w:val="22"/>
          <w:szCs w:val="22"/>
          <w:lang w:val="en-US"/>
        </w:rPr>
      </w:pPr>
      <w:r w:rsidRPr="007B3908">
        <w:rPr>
          <w:rFonts w:asciiTheme="minorHAnsi" w:hAnsiTheme="minorHAnsi" w:cstheme="minorHAnsi"/>
          <w:sz w:val="22"/>
          <w:szCs w:val="22"/>
        </w:rPr>
        <w:t>Docker installed, but extension shows “Please start Docker engine”</w:t>
      </w:r>
    </w:p>
    <w:p w14:paraId="3C006B47" w14:textId="77777777" w:rsidR="00891411" w:rsidRDefault="00891411" w:rsidP="0057513C">
      <w:pPr>
        <w:pStyle w:val="paragraph"/>
        <w:numPr>
          <w:ilvl w:val="1"/>
          <w:numId w:val="46"/>
        </w:numPr>
        <w:spacing w:before="0" w:beforeAutospacing="0" w:after="0" w:afterAutospacing="0" w:line="276" w:lineRule="auto"/>
        <w:textAlignment w:val="baseline"/>
        <w:rPr>
          <w:rStyle w:val="eop"/>
          <w:rFonts w:asciiTheme="minorHAnsi" w:hAnsiTheme="minorHAnsi" w:cstheme="minorHAnsi"/>
          <w:sz w:val="22"/>
          <w:szCs w:val="22"/>
          <w:lang w:val="en-US"/>
        </w:rPr>
      </w:pPr>
      <w:r w:rsidRPr="00891411">
        <w:rPr>
          <w:rStyle w:val="eop"/>
          <w:rFonts w:asciiTheme="minorHAnsi" w:hAnsiTheme="minorHAnsi" w:cstheme="minorHAnsi"/>
          <w:sz w:val="22"/>
          <w:szCs w:val="22"/>
          <w:lang w:val="en-US"/>
        </w:rPr>
        <w:t>Symptom: Running docker info gives a permission denied error on /var/run/</w:t>
      </w:r>
      <w:proofErr w:type="spellStart"/>
      <w:r w:rsidRPr="00891411">
        <w:rPr>
          <w:rStyle w:val="eop"/>
          <w:rFonts w:asciiTheme="minorHAnsi" w:hAnsiTheme="minorHAnsi" w:cstheme="minorHAnsi"/>
          <w:sz w:val="22"/>
          <w:szCs w:val="22"/>
          <w:lang w:val="en-US"/>
        </w:rPr>
        <w:t>docker.sock</w:t>
      </w:r>
      <w:proofErr w:type="spellEnd"/>
      <w:r w:rsidRPr="00891411">
        <w:rPr>
          <w:rStyle w:val="eop"/>
          <w:rFonts w:asciiTheme="minorHAnsi" w:hAnsiTheme="minorHAnsi" w:cstheme="minorHAnsi"/>
          <w:sz w:val="22"/>
          <w:szCs w:val="22"/>
          <w:lang w:val="en-US"/>
        </w:rPr>
        <w:t>.</w:t>
      </w:r>
    </w:p>
    <w:p w14:paraId="6596192B" w14:textId="14592C2D" w:rsidR="0057513C" w:rsidRDefault="00891411" w:rsidP="00CE365D">
      <w:pPr>
        <w:pStyle w:val="paragraph"/>
        <w:numPr>
          <w:ilvl w:val="1"/>
          <w:numId w:val="46"/>
        </w:numPr>
        <w:spacing w:before="0" w:beforeAutospacing="0" w:after="0" w:afterAutospacing="0" w:line="276" w:lineRule="auto"/>
        <w:textAlignment w:val="baseline"/>
        <w:rPr>
          <w:rStyle w:val="eop"/>
          <w:rFonts w:asciiTheme="minorHAnsi" w:hAnsiTheme="minorHAnsi" w:cstheme="minorHAnsi"/>
          <w:sz w:val="22"/>
          <w:szCs w:val="22"/>
          <w:lang w:val="en-US"/>
        </w:rPr>
      </w:pPr>
      <w:r w:rsidRPr="0057513C">
        <w:rPr>
          <w:rStyle w:val="eop"/>
          <w:rFonts w:asciiTheme="minorHAnsi" w:hAnsiTheme="minorHAnsi" w:cstheme="minorHAnsi"/>
          <w:sz w:val="22"/>
          <w:szCs w:val="22"/>
          <w:lang w:val="en-US"/>
        </w:rPr>
        <w:t>Cause: The current user is not yet recognized as part of the docker group.</w:t>
      </w:r>
    </w:p>
    <w:p w14:paraId="4A50712B" w14:textId="1F3747C0" w:rsidR="00891411" w:rsidRPr="0057513C" w:rsidRDefault="00891411" w:rsidP="00CE365D">
      <w:pPr>
        <w:pStyle w:val="paragraph"/>
        <w:numPr>
          <w:ilvl w:val="1"/>
          <w:numId w:val="46"/>
        </w:numPr>
        <w:spacing w:before="0" w:beforeAutospacing="0" w:after="0" w:afterAutospacing="0" w:line="276" w:lineRule="auto"/>
        <w:textAlignment w:val="baseline"/>
        <w:rPr>
          <w:rStyle w:val="eop"/>
          <w:rFonts w:asciiTheme="minorHAnsi" w:hAnsiTheme="minorHAnsi" w:cstheme="minorHAnsi"/>
          <w:sz w:val="22"/>
          <w:szCs w:val="22"/>
          <w:lang w:val="en-US"/>
        </w:rPr>
      </w:pPr>
      <w:r w:rsidRPr="0057513C">
        <w:rPr>
          <w:rStyle w:val="eop"/>
          <w:rFonts w:asciiTheme="minorHAnsi" w:hAnsiTheme="minorHAnsi" w:cstheme="minorHAnsi"/>
          <w:sz w:val="22"/>
          <w:szCs w:val="22"/>
          <w:lang w:val="en-US"/>
        </w:rPr>
        <w:t>Resolution:</w:t>
      </w:r>
    </w:p>
    <w:p w14:paraId="0B1263B4" w14:textId="77777777" w:rsidR="00891411" w:rsidRPr="00891411" w:rsidRDefault="00891411" w:rsidP="00CE365D">
      <w:pPr>
        <w:pStyle w:val="paragraph"/>
        <w:numPr>
          <w:ilvl w:val="2"/>
          <w:numId w:val="46"/>
        </w:numPr>
        <w:spacing w:line="276" w:lineRule="auto"/>
        <w:textAlignment w:val="baseline"/>
        <w:rPr>
          <w:rStyle w:val="eop"/>
          <w:rFonts w:asciiTheme="minorHAnsi" w:hAnsiTheme="minorHAnsi" w:cstheme="minorHAnsi"/>
          <w:sz w:val="22"/>
          <w:szCs w:val="22"/>
          <w:lang w:val="en-US"/>
        </w:rPr>
      </w:pPr>
      <w:r w:rsidRPr="00891411">
        <w:rPr>
          <w:rStyle w:val="eop"/>
          <w:rFonts w:asciiTheme="minorHAnsi" w:hAnsiTheme="minorHAnsi" w:cstheme="minorHAnsi"/>
          <w:sz w:val="22"/>
          <w:szCs w:val="22"/>
          <w:lang w:val="en-US"/>
        </w:rPr>
        <w:t>Verify group membership: groups $USER.</w:t>
      </w:r>
    </w:p>
    <w:p w14:paraId="5B87A524" w14:textId="77777777" w:rsidR="00891411" w:rsidRPr="00891411" w:rsidRDefault="00891411" w:rsidP="00CE365D">
      <w:pPr>
        <w:pStyle w:val="paragraph"/>
        <w:numPr>
          <w:ilvl w:val="2"/>
          <w:numId w:val="46"/>
        </w:numPr>
        <w:spacing w:line="276" w:lineRule="auto"/>
        <w:textAlignment w:val="baseline"/>
        <w:rPr>
          <w:rStyle w:val="eop"/>
          <w:rFonts w:asciiTheme="minorHAnsi" w:hAnsiTheme="minorHAnsi" w:cstheme="minorHAnsi"/>
          <w:sz w:val="22"/>
          <w:szCs w:val="22"/>
          <w:lang w:val="en-US"/>
        </w:rPr>
      </w:pPr>
      <w:r w:rsidRPr="00891411">
        <w:rPr>
          <w:rStyle w:val="eop"/>
          <w:rFonts w:asciiTheme="minorHAnsi" w:hAnsiTheme="minorHAnsi" w:cstheme="minorHAnsi"/>
          <w:sz w:val="22"/>
          <w:szCs w:val="22"/>
          <w:lang w:val="en-US"/>
        </w:rPr>
        <w:t>If docker is listed but still failing, reboot the system so group changes take effect.</w:t>
      </w:r>
    </w:p>
    <w:p w14:paraId="3B3A33CB" w14:textId="111B8756" w:rsidR="008C3817" w:rsidRDefault="00891411" w:rsidP="00CE365D">
      <w:pPr>
        <w:pStyle w:val="paragraph"/>
        <w:numPr>
          <w:ilvl w:val="2"/>
          <w:numId w:val="46"/>
        </w:numPr>
        <w:spacing w:line="276" w:lineRule="auto"/>
        <w:textAlignment w:val="baseline"/>
        <w:rPr>
          <w:rStyle w:val="eop"/>
          <w:rFonts w:asciiTheme="minorHAnsi" w:hAnsiTheme="minorHAnsi" w:cstheme="minorHAnsi"/>
          <w:sz w:val="22"/>
          <w:szCs w:val="22"/>
          <w:lang w:val="en-US"/>
        </w:rPr>
      </w:pPr>
      <w:r w:rsidRPr="00891411">
        <w:rPr>
          <w:rStyle w:val="eop"/>
          <w:rFonts w:asciiTheme="minorHAnsi" w:hAnsiTheme="minorHAnsi" w:cstheme="minorHAnsi"/>
          <w:sz w:val="22"/>
          <w:szCs w:val="22"/>
          <w:lang w:val="en-US"/>
        </w:rPr>
        <w:t>After reboot, rerun docker info to confirm.</w:t>
      </w:r>
    </w:p>
    <w:p w14:paraId="72B8F8DA" w14:textId="79389868" w:rsidR="004E6AE0" w:rsidRDefault="000C2E58" w:rsidP="004E6AE0">
      <w:pPr>
        <w:pStyle w:val="paragraph"/>
        <w:spacing w:after="0" w:afterAutospacing="0" w:line="276" w:lineRule="auto"/>
        <w:ind w:left="720" w:firstLine="0"/>
        <w:textAlignment w:val="baseline"/>
        <w:rPr>
          <w:rFonts w:asciiTheme="minorHAnsi" w:hAnsiTheme="minorHAnsi" w:cstheme="minorHAnsi"/>
          <w:sz w:val="22"/>
          <w:szCs w:val="22"/>
        </w:rPr>
      </w:pPr>
      <w:r w:rsidRPr="000C2E58">
        <w:rPr>
          <w:rFonts w:asciiTheme="minorHAnsi" w:hAnsiTheme="minorHAnsi" w:cstheme="minorHAnsi"/>
          <w:sz w:val="22"/>
          <w:szCs w:val="22"/>
        </w:rPr>
        <w:t>macOS</w:t>
      </w:r>
    </w:p>
    <w:p w14:paraId="74EB7779" w14:textId="127B78E6" w:rsidR="00D01201" w:rsidRDefault="004E6AE0" w:rsidP="00D01201">
      <w:pPr>
        <w:pStyle w:val="paragraph"/>
        <w:numPr>
          <w:ilvl w:val="0"/>
          <w:numId w:val="46"/>
        </w:numPr>
        <w:spacing w:before="0" w:beforeAutospacing="0" w:line="276" w:lineRule="auto"/>
        <w:textAlignment w:val="baseline"/>
        <w:rPr>
          <w:rFonts w:asciiTheme="minorHAnsi" w:hAnsiTheme="minorHAnsi" w:cstheme="minorHAnsi"/>
          <w:sz w:val="22"/>
          <w:szCs w:val="22"/>
        </w:rPr>
      </w:pPr>
      <w:r w:rsidRPr="004E6AE0">
        <w:rPr>
          <w:rFonts w:asciiTheme="minorHAnsi" w:hAnsiTheme="minorHAnsi" w:cstheme="minorHAnsi"/>
          <w:sz w:val="22"/>
          <w:szCs w:val="22"/>
        </w:rPr>
        <w:t>Full Disk Access required</w:t>
      </w:r>
    </w:p>
    <w:p w14:paraId="00A2A5A6" w14:textId="77777777" w:rsidR="00D01201" w:rsidRDefault="004E6AE0" w:rsidP="00D01201">
      <w:pPr>
        <w:pStyle w:val="paragraph"/>
        <w:numPr>
          <w:ilvl w:val="1"/>
          <w:numId w:val="46"/>
        </w:numPr>
        <w:spacing w:before="0" w:beforeAutospacing="0" w:line="276" w:lineRule="auto"/>
        <w:textAlignment w:val="baseline"/>
        <w:rPr>
          <w:rFonts w:asciiTheme="minorHAnsi" w:hAnsiTheme="minorHAnsi" w:cstheme="minorHAnsi"/>
          <w:sz w:val="22"/>
          <w:szCs w:val="22"/>
        </w:rPr>
      </w:pPr>
      <w:r w:rsidRPr="00D01201">
        <w:rPr>
          <w:rFonts w:asciiTheme="minorHAnsi" w:hAnsiTheme="minorHAnsi" w:cstheme="minorHAnsi"/>
          <w:sz w:val="22"/>
          <w:szCs w:val="22"/>
        </w:rPr>
        <w:t xml:space="preserve">Symptom: Docker Desktop or </w:t>
      </w:r>
      <w:proofErr w:type="spellStart"/>
      <w:r w:rsidRPr="00D01201">
        <w:rPr>
          <w:rFonts w:asciiTheme="minorHAnsi" w:hAnsiTheme="minorHAnsi" w:cstheme="minorHAnsi"/>
          <w:sz w:val="22"/>
          <w:szCs w:val="22"/>
        </w:rPr>
        <w:t>VSCode</w:t>
      </w:r>
      <w:proofErr w:type="spellEnd"/>
      <w:r w:rsidRPr="00D01201">
        <w:rPr>
          <w:rFonts w:asciiTheme="minorHAnsi" w:hAnsiTheme="minorHAnsi" w:cstheme="minorHAnsi"/>
          <w:sz w:val="22"/>
          <w:szCs w:val="22"/>
        </w:rPr>
        <w:t xml:space="preserve"> fails to start containers or access mounted paths.</w:t>
      </w:r>
    </w:p>
    <w:p w14:paraId="3A5E5BDF" w14:textId="77777777" w:rsidR="00D01201" w:rsidRDefault="004E6AE0" w:rsidP="00D01201">
      <w:pPr>
        <w:pStyle w:val="paragraph"/>
        <w:numPr>
          <w:ilvl w:val="1"/>
          <w:numId w:val="46"/>
        </w:numPr>
        <w:spacing w:before="0" w:beforeAutospacing="0" w:line="276" w:lineRule="auto"/>
        <w:textAlignment w:val="baseline"/>
        <w:rPr>
          <w:rFonts w:asciiTheme="minorHAnsi" w:hAnsiTheme="minorHAnsi" w:cstheme="minorHAnsi"/>
          <w:sz w:val="22"/>
          <w:szCs w:val="22"/>
        </w:rPr>
      </w:pPr>
      <w:r w:rsidRPr="00D01201">
        <w:rPr>
          <w:rFonts w:asciiTheme="minorHAnsi" w:hAnsiTheme="minorHAnsi" w:cstheme="minorHAnsi"/>
          <w:sz w:val="22"/>
          <w:szCs w:val="22"/>
        </w:rPr>
        <w:t>Resolution:</w:t>
      </w:r>
    </w:p>
    <w:p w14:paraId="3CC89350" w14:textId="77777777" w:rsidR="00D01201" w:rsidRDefault="004E6AE0" w:rsidP="00D01201">
      <w:pPr>
        <w:pStyle w:val="paragraph"/>
        <w:numPr>
          <w:ilvl w:val="2"/>
          <w:numId w:val="46"/>
        </w:numPr>
        <w:spacing w:before="0" w:beforeAutospacing="0" w:line="276" w:lineRule="auto"/>
        <w:textAlignment w:val="baseline"/>
        <w:rPr>
          <w:rFonts w:asciiTheme="minorHAnsi" w:hAnsiTheme="minorHAnsi" w:cstheme="minorHAnsi"/>
          <w:sz w:val="22"/>
          <w:szCs w:val="22"/>
        </w:rPr>
      </w:pPr>
      <w:r w:rsidRPr="00D01201">
        <w:rPr>
          <w:rFonts w:asciiTheme="minorHAnsi" w:hAnsiTheme="minorHAnsi" w:cstheme="minorHAnsi"/>
          <w:sz w:val="22"/>
          <w:szCs w:val="22"/>
        </w:rPr>
        <w:t>Open System Settings → Privacy &amp; Security → Full Disk Access.</w:t>
      </w:r>
    </w:p>
    <w:p w14:paraId="1F5A48D0" w14:textId="77777777" w:rsidR="00D01201" w:rsidRDefault="004E6AE0" w:rsidP="00D01201">
      <w:pPr>
        <w:pStyle w:val="paragraph"/>
        <w:numPr>
          <w:ilvl w:val="2"/>
          <w:numId w:val="46"/>
        </w:numPr>
        <w:spacing w:before="0" w:beforeAutospacing="0" w:line="276" w:lineRule="auto"/>
        <w:textAlignment w:val="baseline"/>
        <w:rPr>
          <w:rFonts w:asciiTheme="minorHAnsi" w:hAnsiTheme="minorHAnsi" w:cstheme="minorHAnsi"/>
          <w:sz w:val="22"/>
          <w:szCs w:val="22"/>
        </w:rPr>
      </w:pPr>
      <w:r w:rsidRPr="00D01201">
        <w:rPr>
          <w:rFonts w:asciiTheme="minorHAnsi" w:hAnsiTheme="minorHAnsi" w:cstheme="minorHAnsi"/>
          <w:sz w:val="22"/>
          <w:szCs w:val="22"/>
        </w:rPr>
        <w:t>Enable Full Disk Access for both Visual Studio Code and Docker Desktop.</w:t>
      </w:r>
    </w:p>
    <w:p w14:paraId="62F3F450" w14:textId="7F3621D9" w:rsidR="004E6AE0" w:rsidRDefault="004E6AE0" w:rsidP="00D01201">
      <w:pPr>
        <w:pStyle w:val="paragraph"/>
        <w:numPr>
          <w:ilvl w:val="2"/>
          <w:numId w:val="46"/>
        </w:numPr>
        <w:spacing w:before="0" w:beforeAutospacing="0" w:line="276" w:lineRule="auto"/>
        <w:textAlignment w:val="baseline"/>
        <w:rPr>
          <w:rFonts w:asciiTheme="minorHAnsi" w:hAnsiTheme="minorHAnsi" w:cstheme="minorHAnsi"/>
          <w:sz w:val="22"/>
          <w:szCs w:val="22"/>
        </w:rPr>
      </w:pPr>
      <w:r w:rsidRPr="00D01201">
        <w:rPr>
          <w:rFonts w:asciiTheme="minorHAnsi" w:hAnsiTheme="minorHAnsi" w:cstheme="minorHAnsi"/>
          <w:sz w:val="22"/>
          <w:szCs w:val="22"/>
        </w:rPr>
        <w:t>Restart both apps and retry the operation.</w:t>
      </w:r>
    </w:p>
    <w:p w14:paraId="41EEF470" w14:textId="77777777" w:rsidR="00F53F22" w:rsidRDefault="005A5AEF" w:rsidP="00F53F22">
      <w:pPr>
        <w:pStyle w:val="paragraph"/>
        <w:spacing w:before="0" w:beforeAutospacing="0" w:line="276" w:lineRule="auto"/>
        <w:ind w:left="0" w:firstLine="720"/>
        <w:textAlignment w:val="baseline"/>
        <w:rPr>
          <w:rFonts w:asciiTheme="minorHAnsi" w:hAnsiTheme="minorHAnsi" w:cstheme="minorHAnsi"/>
          <w:b/>
          <w:bCs/>
          <w:sz w:val="22"/>
          <w:szCs w:val="22"/>
        </w:rPr>
      </w:pPr>
      <w:r w:rsidRPr="005A5AEF">
        <w:rPr>
          <w:rFonts w:asciiTheme="minorHAnsi" w:hAnsiTheme="minorHAnsi" w:cstheme="minorHAnsi"/>
          <w:b/>
          <w:bCs/>
          <w:sz w:val="22"/>
          <w:szCs w:val="22"/>
        </w:rPr>
        <w:t>General Notes:</w:t>
      </w:r>
    </w:p>
    <w:p w14:paraId="66FED3CA" w14:textId="54128CF4" w:rsidR="00F53F22" w:rsidRPr="00F53F22" w:rsidRDefault="00F53F22" w:rsidP="00F53F22">
      <w:pPr>
        <w:pStyle w:val="paragraph"/>
        <w:spacing w:before="0" w:beforeAutospacing="0" w:line="276" w:lineRule="auto"/>
        <w:ind w:left="720" w:firstLine="0"/>
        <w:textAlignment w:val="baseline"/>
        <w:rPr>
          <w:rFonts w:asciiTheme="minorHAnsi" w:hAnsiTheme="minorHAnsi" w:cstheme="minorHAnsi"/>
          <w:b/>
          <w:bCs/>
          <w:sz w:val="22"/>
          <w:szCs w:val="22"/>
        </w:rPr>
      </w:pPr>
      <w:r w:rsidRPr="00F53F22">
        <w:rPr>
          <w:rFonts w:asciiTheme="minorHAnsi" w:hAnsiTheme="minorHAnsi" w:cstheme="minorHAnsi"/>
          <w:sz w:val="22"/>
          <w:szCs w:val="22"/>
        </w:rPr>
        <w:t>In environments with strict IT restrictions (admin blocks, policy-enforced executables), th</w:t>
      </w:r>
      <w:r>
        <w:rPr>
          <w:rFonts w:asciiTheme="minorHAnsi" w:hAnsiTheme="minorHAnsi" w:cstheme="minorHAnsi"/>
          <w:sz w:val="22"/>
          <w:szCs w:val="22"/>
        </w:rPr>
        <w:t xml:space="preserve">e </w:t>
      </w:r>
      <w:r w:rsidRPr="00F53F22">
        <w:rPr>
          <w:rFonts w:asciiTheme="minorHAnsi" w:hAnsiTheme="minorHAnsi" w:cstheme="minorHAnsi"/>
          <w:sz w:val="22"/>
          <w:szCs w:val="22"/>
        </w:rPr>
        <w:t xml:space="preserve">automated installation may fail. In such cases, use the manual installation method and then restart </w:t>
      </w:r>
      <w:proofErr w:type="spellStart"/>
      <w:r w:rsidRPr="00F53F22">
        <w:rPr>
          <w:rFonts w:asciiTheme="minorHAnsi" w:hAnsiTheme="minorHAnsi" w:cstheme="minorHAnsi"/>
          <w:sz w:val="22"/>
          <w:szCs w:val="22"/>
        </w:rPr>
        <w:t>VSCode</w:t>
      </w:r>
      <w:proofErr w:type="spellEnd"/>
      <w:r w:rsidRPr="00F53F22">
        <w:rPr>
          <w:rFonts w:asciiTheme="minorHAnsi" w:hAnsiTheme="minorHAnsi" w:cstheme="minorHAnsi"/>
          <w:sz w:val="22"/>
          <w:szCs w:val="22"/>
        </w:rPr>
        <w:t xml:space="preserve"> for the extension to detect Docker correctly.</w:t>
      </w:r>
    </w:p>
    <w:bookmarkEnd w:id="37"/>
    <w:p w14:paraId="6C6FB0C8" w14:textId="765EEA2F" w:rsidR="006B3093" w:rsidRPr="00404E86" w:rsidRDefault="006B3093" w:rsidP="002E2F34">
      <w:pPr>
        <w:pStyle w:val="paragraph"/>
        <w:spacing w:before="0" w:beforeAutospacing="0" w:after="0" w:afterAutospacing="0" w:line="276" w:lineRule="auto"/>
        <w:ind w:left="0" w:firstLine="0"/>
        <w:textAlignment w:val="baseline"/>
        <w:rPr>
          <w:rStyle w:val="eop"/>
          <w:rFonts w:asciiTheme="minorHAnsi" w:hAnsiTheme="minorHAnsi" w:cstheme="minorHAnsi"/>
          <w:b/>
          <w:bCs/>
          <w:sz w:val="22"/>
          <w:szCs w:val="22"/>
          <w:lang w:val="en-US"/>
        </w:rPr>
      </w:pPr>
      <w:r w:rsidRPr="00404E86">
        <w:rPr>
          <w:rStyle w:val="eop"/>
          <w:rFonts w:asciiTheme="minorHAnsi" w:hAnsiTheme="minorHAnsi" w:cstheme="minorHAnsi"/>
          <w:b/>
          <w:bCs/>
          <w:sz w:val="22"/>
          <w:szCs w:val="22"/>
          <w:lang w:val="en-US"/>
        </w:rPr>
        <w:t>Result:</w:t>
      </w:r>
    </w:p>
    <w:p w14:paraId="1A04DD63" w14:textId="3D029690" w:rsidR="006B3093" w:rsidRDefault="006B3093" w:rsidP="00BF7C0A">
      <w:pPr>
        <w:pStyle w:val="paragraph"/>
        <w:numPr>
          <w:ilvl w:val="0"/>
          <w:numId w:val="10"/>
        </w:numPr>
        <w:spacing w:before="0" w:beforeAutospacing="0" w:after="0" w:afterAutospacing="0" w:line="276" w:lineRule="auto"/>
        <w:textAlignment w:val="baseline"/>
        <w:rPr>
          <w:rStyle w:val="eop"/>
          <w:rFonts w:asciiTheme="minorHAnsi" w:hAnsiTheme="minorHAnsi" w:cstheme="minorHAnsi"/>
          <w:sz w:val="22"/>
          <w:szCs w:val="22"/>
          <w:lang w:val="en-US"/>
        </w:rPr>
      </w:pPr>
      <w:r w:rsidRPr="00404E86">
        <w:rPr>
          <w:rStyle w:val="eop"/>
          <w:rFonts w:asciiTheme="minorHAnsi" w:hAnsiTheme="minorHAnsi" w:cstheme="minorHAnsi"/>
          <w:sz w:val="22"/>
          <w:szCs w:val="22"/>
          <w:lang w:val="en-US"/>
        </w:rPr>
        <w:t xml:space="preserve">The selected tools will be installed into the </w:t>
      </w:r>
      <w:r w:rsidR="002B07AB" w:rsidRPr="00404E86">
        <w:rPr>
          <w:rStyle w:val="eop"/>
          <w:rFonts w:asciiTheme="minorHAnsi" w:hAnsiTheme="minorHAnsi" w:cstheme="minorHAnsi"/>
          <w:sz w:val="22"/>
          <w:szCs w:val="22"/>
          <w:lang w:val="en-US"/>
        </w:rPr>
        <w:t>specified</w:t>
      </w:r>
      <w:r w:rsidRPr="00404E86">
        <w:rPr>
          <w:rStyle w:val="eop"/>
          <w:rFonts w:asciiTheme="minorHAnsi" w:hAnsiTheme="minorHAnsi" w:cstheme="minorHAnsi"/>
          <w:sz w:val="22"/>
          <w:szCs w:val="22"/>
          <w:lang w:val="en-US"/>
        </w:rPr>
        <w:t xml:space="preserve"> folder and the toolpaths will be stored in temporary </w:t>
      </w:r>
      <w:proofErr w:type="spellStart"/>
      <w:r w:rsidRPr="00404E86">
        <w:rPr>
          <w:rStyle w:val="eop"/>
          <w:rFonts w:asciiTheme="minorHAnsi" w:hAnsiTheme="minorHAnsi" w:cstheme="minorHAnsi"/>
          <w:sz w:val="22"/>
          <w:szCs w:val="22"/>
          <w:lang w:val="en-US"/>
        </w:rPr>
        <w:t>settings.json</w:t>
      </w:r>
      <w:proofErr w:type="spellEnd"/>
      <w:r w:rsidR="002B07AB" w:rsidRPr="00404E86">
        <w:rPr>
          <w:rStyle w:val="eop"/>
          <w:rFonts w:asciiTheme="minorHAnsi" w:hAnsiTheme="minorHAnsi" w:cstheme="minorHAnsi"/>
          <w:sz w:val="22"/>
          <w:szCs w:val="22"/>
          <w:lang w:val="en-US"/>
        </w:rPr>
        <w:t xml:space="preserve"> file</w:t>
      </w:r>
      <w:r w:rsidRPr="00404E86">
        <w:rPr>
          <w:rStyle w:val="eop"/>
          <w:rFonts w:asciiTheme="minorHAnsi" w:hAnsiTheme="minorHAnsi" w:cstheme="minorHAnsi"/>
          <w:sz w:val="22"/>
          <w:szCs w:val="22"/>
          <w:lang w:val="en-US"/>
        </w:rPr>
        <w:t xml:space="preserve">. This will be used to </w:t>
      </w:r>
      <w:r w:rsidR="002B07AB" w:rsidRPr="00404E86">
        <w:rPr>
          <w:rStyle w:val="eop"/>
          <w:rFonts w:asciiTheme="minorHAnsi" w:hAnsiTheme="minorHAnsi" w:cstheme="minorHAnsi"/>
          <w:sz w:val="22"/>
          <w:szCs w:val="22"/>
          <w:lang w:val="en-US"/>
        </w:rPr>
        <w:t>configure</w:t>
      </w:r>
      <w:r w:rsidRPr="00404E86">
        <w:rPr>
          <w:rStyle w:val="eop"/>
          <w:rFonts w:asciiTheme="minorHAnsi" w:hAnsiTheme="minorHAnsi" w:cstheme="minorHAnsi"/>
          <w:sz w:val="22"/>
          <w:szCs w:val="22"/>
          <w:lang w:val="en-US"/>
        </w:rPr>
        <w:t xml:space="preserve"> the workspace environment when an </w:t>
      </w:r>
      <w:r w:rsidR="00D0405E">
        <w:rPr>
          <w:rStyle w:val="eop"/>
          <w:rFonts w:asciiTheme="minorHAnsi" w:hAnsiTheme="minorHAnsi" w:cstheme="minorHAnsi"/>
          <w:sz w:val="22"/>
          <w:szCs w:val="22"/>
          <w:lang w:val="en-US"/>
        </w:rPr>
        <w:t>Astra</w:t>
      </w:r>
      <w:r w:rsidR="00E520D6">
        <w:rPr>
          <w:rStyle w:val="eop"/>
          <w:rFonts w:asciiTheme="minorHAnsi" w:hAnsiTheme="minorHAnsi" w:cstheme="minorHAnsi"/>
          <w:sz w:val="22"/>
          <w:szCs w:val="22"/>
          <w:lang w:val="en-US"/>
        </w:rPr>
        <w:t xml:space="preserve"> </w:t>
      </w:r>
      <w:r w:rsidR="00D0405E">
        <w:rPr>
          <w:rStyle w:val="eop"/>
          <w:rFonts w:asciiTheme="minorHAnsi" w:hAnsiTheme="minorHAnsi" w:cstheme="minorHAnsi"/>
          <w:sz w:val="22"/>
          <w:szCs w:val="22"/>
          <w:lang w:val="en-US"/>
        </w:rPr>
        <w:t>MCU</w:t>
      </w:r>
      <w:r w:rsidR="00E520D6">
        <w:rPr>
          <w:rStyle w:val="eop"/>
          <w:rFonts w:asciiTheme="minorHAnsi" w:hAnsiTheme="minorHAnsi" w:cstheme="minorHAnsi"/>
          <w:sz w:val="22"/>
          <w:szCs w:val="22"/>
          <w:lang w:val="en-US"/>
        </w:rPr>
        <w:t xml:space="preserve"> </w:t>
      </w:r>
      <w:r w:rsidRPr="00404E86">
        <w:rPr>
          <w:rStyle w:val="eop"/>
          <w:rFonts w:asciiTheme="minorHAnsi" w:hAnsiTheme="minorHAnsi" w:cstheme="minorHAnsi"/>
          <w:sz w:val="22"/>
          <w:szCs w:val="22"/>
          <w:lang w:val="en-US"/>
        </w:rPr>
        <w:t>SDK is imported.</w:t>
      </w:r>
    </w:p>
    <w:p w14:paraId="7FAE943C" w14:textId="496AB308" w:rsidR="00B71FBD" w:rsidRPr="0015501D" w:rsidRDefault="00B71FBD" w:rsidP="0015501D">
      <w:pPr>
        <w:pStyle w:val="paragraph"/>
        <w:numPr>
          <w:ilvl w:val="0"/>
          <w:numId w:val="10"/>
        </w:numPr>
        <w:spacing w:before="0" w:beforeAutospacing="0" w:after="0" w:afterAutospacing="0" w:line="276" w:lineRule="auto"/>
        <w:textAlignment w:val="baseline"/>
        <w:rPr>
          <w:rStyle w:val="eop"/>
          <w:rFonts w:asciiTheme="minorHAnsi" w:hAnsiTheme="minorHAnsi" w:cstheme="minorHAnsi"/>
          <w:sz w:val="22"/>
          <w:szCs w:val="22"/>
          <w:lang w:val="en-US"/>
        </w:rPr>
      </w:pPr>
      <w:r>
        <w:rPr>
          <w:rStyle w:val="eop"/>
          <w:rFonts w:asciiTheme="minorHAnsi" w:hAnsiTheme="minorHAnsi" w:cstheme="minorHAnsi"/>
          <w:sz w:val="22"/>
          <w:szCs w:val="22"/>
          <w:lang w:val="en-US"/>
        </w:rPr>
        <w:t>A</w:t>
      </w:r>
      <w:r w:rsidRPr="00404E86">
        <w:rPr>
          <w:rStyle w:val="eop"/>
          <w:rFonts w:asciiTheme="minorHAnsi" w:hAnsiTheme="minorHAnsi" w:cstheme="minorHAnsi"/>
          <w:sz w:val="22"/>
          <w:szCs w:val="22"/>
          <w:lang w:val="en-US"/>
        </w:rPr>
        <w:t>fter installation, the tools checking will automatically run to update the status of t</w:t>
      </w:r>
      <w:r w:rsidRPr="0015501D">
        <w:rPr>
          <w:rStyle w:val="eop"/>
          <w:rFonts w:asciiTheme="minorHAnsi" w:hAnsiTheme="minorHAnsi" w:cstheme="minorHAnsi"/>
          <w:sz w:val="22"/>
          <w:szCs w:val="22"/>
          <w:lang w:val="en-US"/>
        </w:rPr>
        <w:t>ools.</w:t>
      </w:r>
    </w:p>
    <w:p w14:paraId="0AEB858B" w14:textId="77777777" w:rsidR="00BA0D91" w:rsidRDefault="00302EB5" w:rsidP="00BA0D91">
      <w:pPr>
        <w:pStyle w:val="paragraph"/>
        <w:keepNext/>
        <w:spacing w:before="0" w:beforeAutospacing="0" w:after="0" w:afterAutospacing="0" w:line="276" w:lineRule="auto"/>
        <w:ind w:left="360" w:firstLine="0"/>
        <w:textAlignment w:val="baseline"/>
      </w:pPr>
      <w:r>
        <w:rPr>
          <w:rStyle w:val="eop"/>
          <w:rFonts w:asciiTheme="minorHAnsi" w:hAnsiTheme="minorHAnsi" w:cstheme="minorHAnsi"/>
          <w:sz w:val="22"/>
          <w:szCs w:val="22"/>
          <w:lang w:val="en-US"/>
        </w:rPr>
        <w:lastRenderedPageBreak/>
        <w:br/>
      </w:r>
      <w:r w:rsidR="009D52B6" w:rsidRPr="009D52B6">
        <w:rPr>
          <w:noProof/>
        </w:rPr>
        <w:drawing>
          <wp:inline distT="0" distB="0" distL="0" distR="0" wp14:anchorId="227D5B34" wp14:editId="0BD7A802">
            <wp:extent cx="5731510" cy="4297045"/>
            <wp:effectExtent l="0" t="0" r="2540" b="8255"/>
            <wp:docPr id="134368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87174" name=""/>
                    <pic:cNvPicPr/>
                  </pic:nvPicPr>
                  <pic:blipFill>
                    <a:blip r:embed="rId27"/>
                    <a:stretch>
                      <a:fillRect/>
                    </a:stretch>
                  </pic:blipFill>
                  <pic:spPr>
                    <a:xfrm>
                      <a:off x="0" y="0"/>
                      <a:ext cx="5731510" cy="4297045"/>
                    </a:xfrm>
                    <a:prstGeom prst="rect">
                      <a:avLst/>
                    </a:prstGeom>
                  </pic:spPr>
                </pic:pic>
              </a:graphicData>
            </a:graphic>
          </wp:inline>
        </w:drawing>
      </w:r>
    </w:p>
    <w:p w14:paraId="2C9330A5" w14:textId="23B99E0B" w:rsidR="00C3398B" w:rsidRPr="00BA0D91" w:rsidRDefault="00BA0D91" w:rsidP="00BA0D91">
      <w:pPr>
        <w:pStyle w:val="Caption"/>
        <w:jc w:val="center"/>
        <w:rPr>
          <w:rFonts w:ascii="Times New Roman" w:hAnsi="Times New Roman" w:cs="Times New Roman"/>
          <w:sz w:val="24"/>
          <w:szCs w:val="24"/>
        </w:rPr>
      </w:pPr>
      <w:bookmarkStart w:id="44" w:name="_Toc206776008"/>
      <w:r>
        <w:t xml:space="preserve">Figure </w:t>
      </w:r>
      <w:fldSimple w:instr=" SEQ Figure \* ARABIC ">
        <w:r w:rsidR="001212DB">
          <w:rPr>
            <w:noProof/>
          </w:rPr>
          <w:t>16</w:t>
        </w:r>
      </w:fldSimple>
      <w:r>
        <w:t xml:space="preserve"> </w:t>
      </w:r>
      <w:r w:rsidRPr="000D19C3">
        <w:t>Tools Installation</w:t>
      </w:r>
      <w:bookmarkEnd w:id="44"/>
    </w:p>
    <w:p w14:paraId="0259A73A" w14:textId="445E6CAA" w:rsidR="00C3398B" w:rsidRPr="0082244E" w:rsidRDefault="00C3398B" w:rsidP="0082244E">
      <w:pPr>
        <w:pStyle w:val="Heading1"/>
      </w:pPr>
      <w:bookmarkStart w:id="45" w:name="_Toc200360495"/>
      <w:bookmarkStart w:id="46" w:name="_Toc206760608"/>
      <w:r w:rsidRPr="0082244E">
        <w:t>Source Code Checkout</w:t>
      </w:r>
      <w:bookmarkEnd w:id="45"/>
      <w:bookmarkEnd w:id="46"/>
    </w:p>
    <w:p w14:paraId="2B855A0D" w14:textId="0810E660" w:rsidR="006D10A1" w:rsidRDefault="006D10A1" w:rsidP="006D10A1">
      <w:pPr>
        <w:ind w:left="0" w:firstLine="0"/>
      </w:pPr>
      <w:r w:rsidRPr="006D10A1">
        <w:rPr>
          <w:b/>
          <w:bCs/>
        </w:rPr>
        <w:t>Purpose:</w:t>
      </w:r>
      <w:r w:rsidRPr="006D10A1">
        <w:t xml:space="preserve"> This option is to enable users to check out the </w:t>
      </w:r>
      <w:r w:rsidR="00312C37">
        <w:t>Astra</w:t>
      </w:r>
      <w:r w:rsidR="00E520D6">
        <w:t xml:space="preserve"> MCU </w:t>
      </w:r>
      <w:r w:rsidRPr="006D10A1">
        <w:t>SDK from either local or remote (from GitLab).</w:t>
      </w:r>
    </w:p>
    <w:p w14:paraId="1274EB32" w14:textId="77777777" w:rsidR="00BA0D91" w:rsidRDefault="00E61690" w:rsidP="00BA0D91">
      <w:pPr>
        <w:keepNext/>
        <w:ind w:left="0" w:firstLine="0"/>
        <w:jc w:val="center"/>
      </w:pPr>
      <w:r w:rsidRPr="00D6753C">
        <w:rPr>
          <w:noProof/>
          <w:lang w:val="en-US"/>
        </w:rPr>
        <w:drawing>
          <wp:inline distT="0" distB="0" distL="0" distR="0" wp14:anchorId="377F9A4E" wp14:editId="20D03F26">
            <wp:extent cx="3561715" cy="1036135"/>
            <wp:effectExtent l="0" t="0" r="635" b="0"/>
            <wp:docPr id="189592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29119" name=""/>
                    <pic:cNvPicPr/>
                  </pic:nvPicPr>
                  <pic:blipFill>
                    <a:blip r:embed="rId28">
                      <a:extLst>
                        <a:ext uri="{28A0092B-C50C-407E-A947-70E740481C1C}">
                          <a14:useLocalDpi xmlns:a14="http://schemas.microsoft.com/office/drawing/2010/main" val="0"/>
                        </a:ext>
                      </a:extLst>
                    </a:blip>
                    <a:stretch>
                      <a:fillRect/>
                    </a:stretch>
                  </pic:blipFill>
                  <pic:spPr>
                    <a:xfrm>
                      <a:off x="0" y="0"/>
                      <a:ext cx="3561715" cy="1036135"/>
                    </a:xfrm>
                    <a:prstGeom prst="rect">
                      <a:avLst/>
                    </a:prstGeom>
                  </pic:spPr>
                </pic:pic>
              </a:graphicData>
            </a:graphic>
          </wp:inline>
        </w:drawing>
      </w:r>
    </w:p>
    <w:p w14:paraId="62927E2A" w14:textId="0D0CEF43" w:rsidR="00C3398B" w:rsidRPr="00ED35C9" w:rsidRDefault="00BA0D91" w:rsidP="00BA0D91">
      <w:pPr>
        <w:pStyle w:val="Caption"/>
        <w:jc w:val="center"/>
      </w:pPr>
      <w:bookmarkStart w:id="47" w:name="_Toc206776009"/>
      <w:r>
        <w:t xml:space="preserve">Figure </w:t>
      </w:r>
      <w:fldSimple w:instr=" SEQ Figure \* ARABIC ">
        <w:r w:rsidR="001212DB">
          <w:rPr>
            <w:noProof/>
          </w:rPr>
          <w:t>17</w:t>
        </w:r>
      </w:fldSimple>
      <w:r>
        <w:t xml:space="preserve"> </w:t>
      </w:r>
      <w:r w:rsidRPr="004E7C32">
        <w:t>Import SDK</w:t>
      </w:r>
      <w:bookmarkEnd w:id="47"/>
    </w:p>
    <w:p w14:paraId="228FCBA9" w14:textId="050B9695" w:rsidR="00C3398B" w:rsidRPr="00385AB2" w:rsidRDefault="00C3398B">
      <w:pPr>
        <w:ind w:left="0" w:firstLine="360"/>
        <w:rPr>
          <w:b/>
          <w:bCs/>
          <w:lang w:val="en-US"/>
        </w:rPr>
        <w:pPrChange w:id="48" w:author="Todd Dust" w:date="2025-06-09T14:19:00Z">
          <w:pPr/>
        </w:pPrChange>
      </w:pPr>
      <w:r w:rsidRPr="00385AB2">
        <w:rPr>
          <w:b/>
          <w:bCs/>
          <w:lang w:val="en-US"/>
        </w:rPr>
        <w:t>Steps:</w:t>
      </w:r>
    </w:p>
    <w:p w14:paraId="48D4A58C" w14:textId="7EA53365" w:rsidR="001F7103" w:rsidRDefault="004B0B8C" w:rsidP="00BF7C0A">
      <w:pPr>
        <w:pStyle w:val="paragraph"/>
        <w:numPr>
          <w:ilvl w:val="0"/>
          <w:numId w:val="11"/>
        </w:numPr>
        <w:spacing w:before="0" w:beforeAutospacing="0" w:after="0" w:afterAutospacing="0" w:line="276" w:lineRule="auto"/>
        <w:textAlignment w:val="baseline"/>
        <w:rPr>
          <w:rStyle w:val="eop"/>
          <w:rFonts w:ascii="Calibri" w:hAnsi="Calibri" w:cs="Calibri"/>
        </w:rPr>
      </w:pPr>
      <w:r w:rsidRPr="00FF0BEE">
        <w:rPr>
          <w:rStyle w:val="normaltextrun"/>
          <w:rFonts w:ascii="Calibri" w:hAnsi="Calibri" w:cs="Calibri"/>
          <w:sz w:val="22"/>
          <w:szCs w:val="22"/>
          <w:lang w:val="en-US"/>
        </w:rPr>
        <w:t>Click on the</w:t>
      </w:r>
      <w:r w:rsidR="00FF0BEE">
        <w:rPr>
          <w:rStyle w:val="normaltextrun"/>
          <w:rFonts w:ascii="Calibri" w:hAnsi="Calibri" w:cs="Calibri"/>
          <w:sz w:val="22"/>
          <w:szCs w:val="22"/>
          <w:lang w:val="en-US"/>
        </w:rPr>
        <w:t xml:space="preserve"> “</w:t>
      </w:r>
      <w:r w:rsidR="009205D4">
        <w:rPr>
          <w:rStyle w:val="normaltextrun"/>
          <w:rFonts w:ascii="Calibri" w:hAnsi="Calibri" w:cs="Calibri"/>
          <w:sz w:val="22"/>
          <w:szCs w:val="22"/>
          <w:lang w:val="en-US"/>
        </w:rPr>
        <w:t>Import</w:t>
      </w:r>
      <w:r w:rsidR="00FF0BEE">
        <w:rPr>
          <w:rStyle w:val="normaltextrun"/>
          <w:rFonts w:ascii="Calibri" w:hAnsi="Calibri" w:cs="Calibri"/>
          <w:sz w:val="22"/>
          <w:szCs w:val="22"/>
          <w:lang w:val="en-US"/>
        </w:rPr>
        <w:t xml:space="preserve"> SDK”</w:t>
      </w:r>
      <w:r w:rsidRPr="00FF0BEE">
        <w:rPr>
          <w:rStyle w:val="normaltextrun"/>
          <w:rFonts w:ascii="Calibri" w:hAnsi="Calibri" w:cs="Calibri"/>
          <w:sz w:val="22"/>
          <w:szCs w:val="22"/>
          <w:lang w:val="en-US"/>
        </w:rPr>
        <w:t xml:space="preserve"> button under the </w:t>
      </w:r>
      <w:r w:rsidR="009205D4">
        <w:rPr>
          <w:rStyle w:val="normaltextrun"/>
          <w:rFonts w:ascii="Calibri" w:hAnsi="Calibri" w:cs="Calibri"/>
          <w:sz w:val="22"/>
          <w:szCs w:val="22"/>
          <w:lang w:val="en-US"/>
        </w:rPr>
        <w:t>IMPORT</w:t>
      </w:r>
      <w:r w:rsidRPr="00FF0BEE">
        <w:rPr>
          <w:rStyle w:val="normaltextrun"/>
          <w:rFonts w:ascii="Calibri" w:hAnsi="Calibri" w:cs="Calibri"/>
          <w:sz w:val="22"/>
          <w:szCs w:val="22"/>
          <w:lang w:val="en-US"/>
        </w:rPr>
        <w:t xml:space="preserve"> SDK view</w:t>
      </w:r>
      <w:r w:rsidRPr="00C61245">
        <w:rPr>
          <w:rStyle w:val="normaltextrun"/>
          <w:rFonts w:ascii="Calibri" w:hAnsi="Calibri" w:cs="Calibri"/>
          <w:lang w:val="en-US"/>
        </w:rPr>
        <w:t>.</w:t>
      </w:r>
      <w:r w:rsidRPr="00C61245">
        <w:rPr>
          <w:rStyle w:val="eop"/>
          <w:rFonts w:ascii="Calibri" w:hAnsi="Calibri" w:cs="Calibri"/>
        </w:rPr>
        <w:t> </w:t>
      </w:r>
    </w:p>
    <w:p w14:paraId="492B4D7E" w14:textId="77777777" w:rsidR="00D6753C" w:rsidRDefault="00022419" w:rsidP="00BF7C0A">
      <w:pPr>
        <w:pStyle w:val="paragraph"/>
        <w:numPr>
          <w:ilvl w:val="0"/>
          <w:numId w:val="11"/>
        </w:numPr>
        <w:spacing w:before="0" w:beforeAutospacing="0" w:after="0" w:afterAutospacing="0" w:line="276" w:lineRule="auto"/>
        <w:textAlignment w:val="baseline"/>
        <w:rPr>
          <w:rFonts w:ascii="Calibri" w:hAnsi="Calibri" w:cs="Calibri"/>
        </w:rPr>
      </w:pPr>
      <w:r w:rsidRPr="00D6753C">
        <w:rPr>
          <w:rStyle w:val="normaltextrun"/>
          <w:rFonts w:asciiTheme="minorHAnsi" w:hAnsiTheme="minorHAnsi" w:cstheme="minorHAnsi"/>
          <w:sz w:val="22"/>
          <w:szCs w:val="22"/>
          <w:lang w:val="en-US"/>
        </w:rPr>
        <w:t>This will open the web</w:t>
      </w:r>
      <w:r w:rsidRPr="00D6753C">
        <w:rPr>
          <w:rStyle w:val="normaltextrun"/>
          <w:rFonts w:asciiTheme="minorHAnsi" w:hAnsiTheme="minorHAnsi" w:cstheme="minorHAnsi"/>
          <w:sz w:val="22"/>
          <w:szCs w:val="22"/>
        </w:rPr>
        <w:t xml:space="preserve"> view to import SDKs both from local and remote </w:t>
      </w:r>
      <w:r w:rsidRPr="00D6753C">
        <w:rPr>
          <w:rFonts w:asciiTheme="minorHAnsi" w:hAnsiTheme="minorHAnsi" w:cstheme="minorHAnsi"/>
          <w:sz w:val="22"/>
          <w:szCs w:val="22"/>
        </w:rPr>
        <w:t>repositories.</w:t>
      </w:r>
      <w:r w:rsidRPr="00D6753C">
        <w:rPr>
          <w:rStyle w:val="eop"/>
          <w:rFonts w:asciiTheme="minorHAnsi" w:hAnsiTheme="minorHAnsi" w:cstheme="minorHAnsi"/>
          <w:sz w:val="22"/>
          <w:szCs w:val="22"/>
        </w:rPr>
        <w:t> </w:t>
      </w:r>
    </w:p>
    <w:p w14:paraId="20236FD5" w14:textId="77777777" w:rsidR="00BA0D91" w:rsidRDefault="00E63455" w:rsidP="00BA0D91">
      <w:pPr>
        <w:pStyle w:val="paragraph"/>
        <w:keepNext/>
        <w:numPr>
          <w:ilvl w:val="0"/>
          <w:numId w:val="11"/>
        </w:numPr>
        <w:spacing w:before="0" w:beforeAutospacing="0" w:after="0" w:afterAutospacing="0" w:line="276" w:lineRule="auto"/>
        <w:textAlignment w:val="baseline"/>
      </w:pPr>
      <w:r w:rsidRPr="006C338C">
        <w:rPr>
          <w:rStyle w:val="normaltextrun"/>
          <w:rFonts w:ascii="Calibri" w:hAnsi="Calibri" w:cs="Calibri"/>
          <w:b/>
          <w:bCs/>
          <w:sz w:val="22"/>
          <w:szCs w:val="22"/>
        </w:rPr>
        <w:t xml:space="preserve">Local Import: </w:t>
      </w:r>
      <w:r w:rsidRPr="006C338C">
        <w:rPr>
          <w:rStyle w:val="normaltextrun"/>
          <w:rFonts w:ascii="Calibri" w:hAnsi="Calibri" w:cs="Calibri"/>
          <w:sz w:val="22"/>
          <w:szCs w:val="22"/>
        </w:rPr>
        <w:t>Under “LOCAL” tab, click on the “BROWSE” button and select the</w:t>
      </w:r>
      <w:r w:rsidR="001D1679">
        <w:rPr>
          <w:rStyle w:val="normaltextrun"/>
          <w:rFonts w:ascii="Calibri" w:hAnsi="Calibri" w:cs="Calibri"/>
          <w:sz w:val="22"/>
          <w:szCs w:val="22"/>
        </w:rPr>
        <w:t xml:space="preserve"> Astra MCU</w:t>
      </w:r>
      <w:r w:rsidRPr="006C338C">
        <w:rPr>
          <w:rStyle w:val="normaltextrun"/>
          <w:rFonts w:ascii="Calibri" w:hAnsi="Calibri" w:cs="Calibri"/>
          <w:sz w:val="22"/>
          <w:szCs w:val="22"/>
        </w:rPr>
        <w:t xml:space="preserve"> SDK to import. This action will import the </w:t>
      </w:r>
      <w:r w:rsidR="001D1679">
        <w:rPr>
          <w:rStyle w:val="normaltextrun"/>
          <w:rFonts w:ascii="Calibri" w:hAnsi="Calibri" w:cs="Calibri"/>
          <w:sz w:val="22"/>
          <w:szCs w:val="22"/>
        </w:rPr>
        <w:t xml:space="preserve">Astra MCU </w:t>
      </w:r>
      <w:r w:rsidRPr="006C338C">
        <w:rPr>
          <w:rStyle w:val="normaltextrun"/>
          <w:rFonts w:ascii="Calibri" w:hAnsi="Calibri" w:cs="Calibri"/>
          <w:sz w:val="22"/>
          <w:szCs w:val="22"/>
        </w:rPr>
        <w:t>SDK and add it to the workspace.</w:t>
      </w:r>
      <w:r w:rsidR="00302EB5">
        <w:rPr>
          <w:rStyle w:val="normaltextrun"/>
          <w:rFonts w:ascii="Calibri" w:hAnsi="Calibri" w:cs="Calibri"/>
          <w:sz w:val="22"/>
          <w:szCs w:val="22"/>
        </w:rPr>
        <w:br/>
      </w:r>
      <w:r w:rsidR="006D51C3">
        <w:rPr>
          <w:rStyle w:val="normaltextrun"/>
          <w:rFonts w:ascii="Calibri" w:hAnsi="Calibri" w:cs="Calibri"/>
          <w:sz w:val="22"/>
          <w:szCs w:val="22"/>
        </w:rPr>
        <w:lastRenderedPageBreak/>
        <w:br/>
      </w:r>
      <w:r w:rsidR="00302EB5" w:rsidRPr="006D51C3">
        <w:rPr>
          <w:rStyle w:val="normaltextrun"/>
          <w:rFonts w:ascii="Calibri" w:hAnsi="Calibri" w:cs="Calibri"/>
          <w:noProof/>
          <w:sz w:val="22"/>
          <w:szCs w:val="22"/>
        </w:rPr>
        <w:drawing>
          <wp:inline distT="0" distB="0" distL="0" distR="0" wp14:anchorId="1457DB82" wp14:editId="7AEFD178">
            <wp:extent cx="5731510" cy="2019300"/>
            <wp:effectExtent l="0" t="0" r="2540" b="0"/>
            <wp:docPr id="1195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67" name=""/>
                    <pic:cNvPicPr/>
                  </pic:nvPicPr>
                  <pic:blipFill>
                    <a:blip r:embed="rId29"/>
                    <a:stretch>
                      <a:fillRect/>
                    </a:stretch>
                  </pic:blipFill>
                  <pic:spPr>
                    <a:xfrm>
                      <a:off x="0" y="0"/>
                      <a:ext cx="5731510" cy="2019300"/>
                    </a:xfrm>
                    <a:prstGeom prst="rect">
                      <a:avLst/>
                    </a:prstGeom>
                  </pic:spPr>
                </pic:pic>
              </a:graphicData>
            </a:graphic>
          </wp:inline>
        </w:drawing>
      </w:r>
    </w:p>
    <w:p w14:paraId="2C3BD11A" w14:textId="7DEF84E0" w:rsidR="00E912B8" w:rsidRPr="00BA0D91" w:rsidRDefault="00BA0D91" w:rsidP="00BA0D91">
      <w:pPr>
        <w:pStyle w:val="Caption"/>
        <w:jc w:val="center"/>
        <w:rPr>
          <w:rFonts w:ascii="Times New Roman" w:hAnsi="Times New Roman" w:cs="Times New Roman"/>
          <w:sz w:val="24"/>
          <w:szCs w:val="24"/>
        </w:rPr>
      </w:pPr>
      <w:bookmarkStart w:id="49" w:name="_Toc206776010"/>
      <w:r>
        <w:t xml:space="preserve">Figure </w:t>
      </w:r>
      <w:fldSimple w:instr=" SEQ Figure \* ARABIC ">
        <w:r w:rsidR="001212DB">
          <w:rPr>
            <w:noProof/>
          </w:rPr>
          <w:t>18</w:t>
        </w:r>
      </w:fldSimple>
      <w:r>
        <w:t xml:space="preserve"> </w:t>
      </w:r>
      <w:r w:rsidRPr="00083537">
        <w:t>Import SDK from local</w:t>
      </w:r>
      <w:r w:rsidR="00E912B8">
        <w:rPr>
          <w:noProof/>
        </w:rPr>
        <w:drawing>
          <wp:anchor distT="0" distB="0" distL="114300" distR="114300" simplePos="0" relativeHeight="251658240" behindDoc="0" locked="0" layoutInCell="1" allowOverlap="1" wp14:anchorId="467FA132" wp14:editId="79E5B57D">
            <wp:simplePos x="0" y="0"/>
            <wp:positionH relativeFrom="column">
              <wp:posOffset>525145</wp:posOffset>
            </wp:positionH>
            <wp:positionV relativeFrom="paragraph">
              <wp:posOffset>784860</wp:posOffset>
            </wp:positionV>
            <wp:extent cx="205740" cy="56515"/>
            <wp:effectExtent l="1270" t="3810" r="2540" b="0"/>
            <wp:wrapNone/>
            <wp:docPr id="179860942" name="Ink 2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205740" cy="56515"/>
                  </w14:xfrm>
                </w14:contentPart>
              </a:graphicData>
            </a:graphic>
            <wp14:sizeRelH relativeFrom="page">
              <wp14:pctWidth>0</wp14:pctWidth>
            </wp14:sizeRelH>
            <wp14:sizeRelV relativeFrom="page">
              <wp14:pctHeight>0</wp14:pctHeight>
            </wp14:sizeRelV>
          </wp:anchor>
        </w:drawing>
      </w:r>
      <w:bookmarkEnd w:id="49"/>
    </w:p>
    <w:p w14:paraId="5EF6C751" w14:textId="77777777" w:rsidR="00BA0D91" w:rsidRDefault="00DA5B98" w:rsidP="00BA0D91">
      <w:pPr>
        <w:pStyle w:val="paragraph"/>
        <w:keepNext/>
        <w:numPr>
          <w:ilvl w:val="0"/>
          <w:numId w:val="11"/>
        </w:numPr>
        <w:spacing w:before="0" w:beforeAutospacing="0" w:after="0" w:afterAutospacing="0" w:line="276" w:lineRule="auto"/>
        <w:textAlignment w:val="baseline"/>
      </w:pPr>
      <w:r w:rsidRPr="006C338C">
        <w:rPr>
          <w:rStyle w:val="normaltextrun"/>
          <w:rFonts w:asciiTheme="minorHAnsi" w:hAnsiTheme="minorHAnsi" w:cstheme="minorHAnsi"/>
          <w:b/>
          <w:bCs/>
          <w:sz w:val="22"/>
          <w:szCs w:val="22"/>
          <w:lang w:val="en-US"/>
        </w:rPr>
        <w:t>Remote Import:</w:t>
      </w:r>
      <w:r w:rsidRPr="00DA5B98">
        <w:rPr>
          <w:rStyle w:val="normaltextrun"/>
          <w:rFonts w:asciiTheme="minorHAnsi" w:hAnsiTheme="minorHAnsi" w:cstheme="minorHAnsi"/>
          <w:sz w:val="22"/>
          <w:szCs w:val="22"/>
          <w:lang w:val="en-US"/>
        </w:rPr>
        <w:t xml:space="preserve"> Under the “REMOTE” tab, click on “CLONE REPO”, paste the repository URL to clone and then select the folder/location to clone into. GitLab needs proper SSH key setup. Cloning large repositories will take time. After cloning, the repository will be imported and added to the workspace in the “Imported Repos”.</w:t>
      </w:r>
      <w:r w:rsidR="00302EB5">
        <w:rPr>
          <w:rStyle w:val="normaltextrun"/>
          <w:rFonts w:asciiTheme="minorHAnsi" w:hAnsiTheme="minorHAnsi" w:cstheme="minorHAnsi"/>
          <w:sz w:val="22"/>
          <w:szCs w:val="22"/>
          <w:lang w:val="en-US"/>
        </w:rPr>
        <w:br/>
      </w:r>
      <w:r w:rsidR="006D51C3">
        <w:rPr>
          <w:rStyle w:val="normaltextrun"/>
          <w:rFonts w:asciiTheme="minorHAnsi" w:hAnsiTheme="minorHAnsi" w:cstheme="minorHAnsi"/>
          <w:sz w:val="22"/>
          <w:szCs w:val="22"/>
          <w:lang w:val="en-US"/>
        </w:rPr>
        <w:br/>
      </w:r>
      <w:r w:rsidR="00302EB5" w:rsidRPr="00E06412">
        <w:rPr>
          <w:b/>
          <w:bCs/>
          <w:noProof/>
        </w:rPr>
        <w:drawing>
          <wp:inline distT="0" distB="0" distL="0" distR="0" wp14:anchorId="709E8674" wp14:editId="5BA66CB7">
            <wp:extent cx="5731510" cy="1732280"/>
            <wp:effectExtent l="0" t="0" r="2540" b="1270"/>
            <wp:docPr id="14293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64116" name=""/>
                    <pic:cNvPicPr/>
                  </pic:nvPicPr>
                  <pic:blipFill>
                    <a:blip r:embed="rId31"/>
                    <a:stretch>
                      <a:fillRect/>
                    </a:stretch>
                  </pic:blipFill>
                  <pic:spPr>
                    <a:xfrm>
                      <a:off x="0" y="0"/>
                      <a:ext cx="5731510" cy="1732280"/>
                    </a:xfrm>
                    <a:prstGeom prst="rect">
                      <a:avLst/>
                    </a:prstGeom>
                  </pic:spPr>
                </pic:pic>
              </a:graphicData>
            </a:graphic>
          </wp:inline>
        </w:drawing>
      </w:r>
    </w:p>
    <w:p w14:paraId="02592EE4" w14:textId="19E66FAF" w:rsidR="006D51C3" w:rsidRPr="00BA0D91" w:rsidRDefault="00BA0D91" w:rsidP="00BA0D91">
      <w:pPr>
        <w:pStyle w:val="Caption"/>
        <w:jc w:val="center"/>
        <w:rPr>
          <w:rFonts w:cs="Times New Roman"/>
          <w:sz w:val="24"/>
          <w:szCs w:val="24"/>
        </w:rPr>
      </w:pPr>
      <w:bookmarkStart w:id="50" w:name="_Toc206776011"/>
      <w:r>
        <w:t xml:space="preserve">Figure </w:t>
      </w:r>
      <w:fldSimple w:instr=" SEQ Figure \* ARABIC ">
        <w:r w:rsidR="001212DB">
          <w:rPr>
            <w:noProof/>
          </w:rPr>
          <w:t>19</w:t>
        </w:r>
      </w:fldSimple>
      <w:r>
        <w:t xml:space="preserve"> </w:t>
      </w:r>
      <w:r w:rsidRPr="00EB4412">
        <w:t>Import SDK from remote</w:t>
      </w:r>
      <w:bookmarkEnd w:id="50"/>
    </w:p>
    <w:p w14:paraId="6338C7BA" w14:textId="7BC33373" w:rsidR="004B6D4D" w:rsidRPr="0085504F" w:rsidRDefault="004B0B8C" w:rsidP="00BF7C0A">
      <w:pPr>
        <w:pStyle w:val="paragraph"/>
        <w:keepNext/>
        <w:numPr>
          <w:ilvl w:val="0"/>
          <w:numId w:val="11"/>
        </w:numPr>
        <w:spacing w:after="0" w:line="276" w:lineRule="auto"/>
        <w:textAlignment w:val="baseline"/>
        <w:rPr>
          <w:rFonts w:asciiTheme="minorHAnsi" w:hAnsiTheme="minorHAnsi" w:cstheme="minorHAnsi"/>
          <w:sz w:val="22"/>
          <w:szCs w:val="22"/>
        </w:rPr>
      </w:pPr>
      <w:r w:rsidRPr="5B37A45E">
        <w:rPr>
          <w:rStyle w:val="normaltextrun"/>
          <w:rFonts w:asciiTheme="minorHAnsi" w:hAnsiTheme="minorHAnsi" w:cstheme="minorBidi"/>
          <w:sz w:val="22"/>
          <w:szCs w:val="22"/>
          <w:lang w:val="en-US"/>
        </w:rPr>
        <w:t xml:space="preserve">Once the </w:t>
      </w:r>
      <w:r w:rsidR="003E7742">
        <w:rPr>
          <w:rStyle w:val="normaltextrun"/>
          <w:rFonts w:asciiTheme="minorHAnsi" w:hAnsiTheme="minorHAnsi" w:cstheme="minorBidi"/>
          <w:sz w:val="22"/>
          <w:szCs w:val="22"/>
          <w:lang w:val="en-US"/>
        </w:rPr>
        <w:t xml:space="preserve">Astra MCU </w:t>
      </w:r>
      <w:r w:rsidR="009F706A" w:rsidRPr="5B37A45E">
        <w:rPr>
          <w:rStyle w:val="normaltextrun"/>
          <w:rFonts w:asciiTheme="minorHAnsi" w:hAnsiTheme="minorHAnsi" w:cstheme="minorBidi"/>
          <w:sz w:val="22"/>
          <w:szCs w:val="22"/>
          <w:lang w:val="en-US"/>
        </w:rPr>
        <w:t xml:space="preserve">SDK is </w:t>
      </w:r>
      <w:r w:rsidR="00D6753C" w:rsidRPr="5B37A45E">
        <w:rPr>
          <w:rStyle w:val="normaltextrun"/>
          <w:rFonts w:asciiTheme="minorHAnsi" w:hAnsiTheme="minorHAnsi" w:cstheme="minorBidi"/>
          <w:sz w:val="22"/>
          <w:szCs w:val="22"/>
          <w:lang w:val="en-US"/>
        </w:rPr>
        <w:t>added to the workspace</w:t>
      </w:r>
      <w:r w:rsidR="00DE7E03" w:rsidRPr="5B37A45E">
        <w:rPr>
          <w:rStyle w:val="normaltextrun"/>
          <w:rFonts w:asciiTheme="minorHAnsi" w:hAnsiTheme="minorHAnsi" w:cstheme="minorBidi"/>
          <w:sz w:val="22"/>
          <w:szCs w:val="22"/>
          <w:lang w:val="en-US"/>
        </w:rPr>
        <w:t>,</w:t>
      </w:r>
      <w:r w:rsidR="00D6753C" w:rsidRPr="5B37A45E">
        <w:rPr>
          <w:rStyle w:val="normaltextrun"/>
          <w:rFonts w:asciiTheme="minorHAnsi" w:hAnsiTheme="minorHAnsi" w:cstheme="minorBidi"/>
          <w:sz w:val="22"/>
          <w:szCs w:val="22"/>
          <w:lang w:val="en-US"/>
        </w:rPr>
        <w:t xml:space="preserve"> tool paths will be set in the </w:t>
      </w:r>
      <w:proofErr w:type="spellStart"/>
      <w:proofErr w:type="gramStart"/>
      <w:r w:rsidR="00D6753C" w:rsidRPr="5B37A45E">
        <w:rPr>
          <w:rStyle w:val="normaltextrun"/>
          <w:rFonts w:asciiTheme="minorHAnsi" w:hAnsiTheme="minorHAnsi" w:cstheme="minorBidi"/>
          <w:sz w:val="22"/>
          <w:szCs w:val="22"/>
          <w:lang w:val="en-US"/>
        </w:rPr>
        <w:t>settings.json</w:t>
      </w:r>
      <w:proofErr w:type="spellEnd"/>
      <w:proofErr w:type="gramEnd"/>
      <w:r w:rsidR="00D6753C" w:rsidRPr="5B37A45E">
        <w:rPr>
          <w:rStyle w:val="normaltextrun"/>
          <w:rFonts w:asciiTheme="minorHAnsi" w:hAnsiTheme="minorHAnsi" w:cstheme="minorBidi"/>
          <w:sz w:val="22"/>
          <w:szCs w:val="22"/>
          <w:lang w:val="en-US"/>
        </w:rPr>
        <w:t xml:space="preserve">. </w:t>
      </w:r>
      <w:r w:rsidR="001F67FC" w:rsidRPr="5B37A45E">
        <w:rPr>
          <w:rFonts w:asciiTheme="minorHAnsi" w:hAnsiTheme="minorHAnsi" w:cstheme="minorBidi"/>
          <w:sz w:val="22"/>
          <w:szCs w:val="22"/>
        </w:rPr>
        <w:t xml:space="preserve">If </w:t>
      </w:r>
      <w:proofErr w:type="spellStart"/>
      <w:proofErr w:type="gramStart"/>
      <w:r w:rsidR="00486AED" w:rsidRPr="5B37A45E">
        <w:rPr>
          <w:rFonts w:asciiTheme="minorHAnsi" w:hAnsiTheme="minorHAnsi" w:cstheme="minorBidi"/>
          <w:sz w:val="22"/>
          <w:szCs w:val="22"/>
        </w:rPr>
        <w:t>settings.json</w:t>
      </w:r>
      <w:proofErr w:type="spellEnd"/>
      <w:proofErr w:type="gramEnd"/>
      <w:r w:rsidR="007E4988" w:rsidRPr="5B37A45E">
        <w:rPr>
          <w:rFonts w:asciiTheme="minorHAnsi" w:hAnsiTheme="minorHAnsi" w:cstheme="minorBidi"/>
          <w:sz w:val="22"/>
          <w:szCs w:val="22"/>
        </w:rPr>
        <w:t xml:space="preserve"> </w:t>
      </w:r>
      <w:r w:rsidR="001F67FC" w:rsidRPr="5B37A45E">
        <w:rPr>
          <w:rFonts w:asciiTheme="minorHAnsi" w:hAnsiTheme="minorHAnsi" w:cstheme="minorBidi"/>
          <w:sz w:val="22"/>
          <w:szCs w:val="22"/>
        </w:rPr>
        <w:t>doesn't exist, it will be created; if it does, it will be modified accordingly.</w:t>
      </w:r>
    </w:p>
    <w:p w14:paraId="295F41AA" w14:textId="261B8D56" w:rsidR="0085504F" w:rsidRPr="004B6D4D" w:rsidRDefault="0085504F" w:rsidP="0085504F">
      <w:pPr>
        <w:pStyle w:val="paragraph"/>
        <w:keepNext/>
        <w:spacing w:after="0" w:line="276" w:lineRule="auto"/>
        <w:ind w:left="0" w:firstLine="0"/>
        <w:textAlignment w:val="baseline"/>
        <w:rPr>
          <w:rFonts w:asciiTheme="minorHAnsi" w:hAnsiTheme="minorHAnsi" w:cstheme="minorBidi"/>
          <w:sz w:val="22"/>
          <w:szCs w:val="22"/>
        </w:rPr>
      </w:pPr>
      <w:r w:rsidRPr="467CD67F">
        <w:rPr>
          <w:rFonts w:asciiTheme="minorHAnsi" w:hAnsiTheme="minorHAnsi" w:cstheme="minorBidi"/>
          <w:b/>
          <w:sz w:val="22"/>
          <w:szCs w:val="22"/>
        </w:rPr>
        <w:t>Note:</w:t>
      </w:r>
      <w:r w:rsidRPr="467CD67F">
        <w:rPr>
          <w:rFonts w:asciiTheme="minorHAnsi" w:hAnsiTheme="minorHAnsi" w:cstheme="minorBidi"/>
          <w:sz w:val="22"/>
          <w:szCs w:val="22"/>
        </w:rPr>
        <w:t xml:space="preserve"> The </w:t>
      </w:r>
      <w:proofErr w:type="spellStart"/>
      <w:proofErr w:type="gramStart"/>
      <w:r w:rsidRPr="467CD67F">
        <w:rPr>
          <w:rFonts w:asciiTheme="minorHAnsi" w:hAnsiTheme="minorHAnsi" w:cstheme="minorBidi"/>
          <w:sz w:val="22"/>
          <w:szCs w:val="22"/>
        </w:rPr>
        <w:t>settings.json</w:t>
      </w:r>
      <w:proofErr w:type="spellEnd"/>
      <w:proofErr w:type="gramEnd"/>
      <w:r w:rsidR="559CCDE7" w:rsidRPr="467CD67F">
        <w:rPr>
          <w:rFonts w:asciiTheme="minorHAnsi" w:hAnsiTheme="minorHAnsi" w:cstheme="minorBidi"/>
          <w:sz w:val="22"/>
          <w:szCs w:val="22"/>
        </w:rPr>
        <w:t>,</w:t>
      </w:r>
      <w:r w:rsidR="001A0BE1" w:rsidRPr="467CD67F">
        <w:rPr>
          <w:rFonts w:asciiTheme="minorHAnsi" w:hAnsiTheme="minorHAnsi" w:cstheme="minorBidi"/>
          <w:sz w:val="22"/>
          <w:szCs w:val="22"/>
        </w:rPr>
        <w:t xml:space="preserve"> which is </w:t>
      </w:r>
      <w:r w:rsidR="0005453E" w:rsidRPr="467CD67F">
        <w:rPr>
          <w:rFonts w:asciiTheme="minorHAnsi" w:hAnsiTheme="minorHAnsi" w:cstheme="minorBidi"/>
          <w:sz w:val="22"/>
          <w:szCs w:val="22"/>
        </w:rPr>
        <w:t>updated</w:t>
      </w:r>
      <w:r w:rsidR="00AC5054" w:rsidRPr="467CD67F">
        <w:rPr>
          <w:rFonts w:asciiTheme="minorHAnsi" w:hAnsiTheme="minorHAnsi" w:cstheme="minorBidi"/>
          <w:sz w:val="22"/>
          <w:szCs w:val="22"/>
        </w:rPr>
        <w:t xml:space="preserve"> </w:t>
      </w:r>
      <w:r w:rsidR="001A0BE1" w:rsidRPr="467CD67F">
        <w:rPr>
          <w:rFonts w:asciiTheme="minorHAnsi" w:hAnsiTheme="minorHAnsi" w:cstheme="minorBidi"/>
          <w:sz w:val="22"/>
          <w:szCs w:val="22"/>
        </w:rPr>
        <w:t xml:space="preserve">during </w:t>
      </w:r>
      <w:r w:rsidR="00AE439D" w:rsidRPr="467CD67F">
        <w:rPr>
          <w:rFonts w:asciiTheme="minorHAnsi" w:hAnsiTheme="minorHAnsi" w:cstheme="minorBidi"/>
          <w:sz w:val="22"/>
          <w:szCs w:val="22"/>
        </w:rPr>
        <w:t>tools installation</w:t>
      </w:r>
      <w:r w:rsidR="0005453E" w:rsidRPr="467CD67F">
        <w:rPr>
          <w:rFonts w:asciiTheme="minorHAnsi" w:hAnsiTheme="minorHAnsi" w:cstheme="minorBidi"/>
          <w:sz w:val="22"/>
          <w:szCs w:val="22"/>
        </w:rPr>
        <w:t xml:space="preserve">, </w:t>
      </w:r>
      <w:r w:rsidRPr="467CD67F">
        <w:rPr>
          <w:rFonts w:asciiTheme="minorHAnsi" w:hAnsiTheme="minorHAnsi" w:cstheme="minorBidi"/>
          <w:sz w:val="22"/>
          <w:szCs w:val="22"/>
        </w:rPr>
        <w:t xml:space="preserve">is used to configure workspace-specific settings such as paths and environment variables needed for proper </w:t>
      </w:r>
      <w:r w:rsidR="008641DB" w:rsidRPr="467CD67F">
        <w:rPr>
          <w:rFonts w:asciiTheme="minorHAnsi" w:hAnsiTheme="minorHAnsi" w:cstheme="minorBidi"/>
          <w:sz w:val="22"/>
          <w:szCs w:val="22"/>
        </w:rPr>
        <w:t xml:space="preserve">Astra MCU </w:t>
      </w:r>
      <w:r w:rsidRPr="467CD67F">
        <w:rPr>
          <w:rFonts w:asciiTheme="minorHAnsi" w:hAnsiTheme="minorHAnsi" w:cstheme="minorBidi"/>
          <w:sz w:val="22"/>
          <w:szCs w:val="22"/>
        </w:rPr>
        <w:t>SDK integration and development.</w:t>
      </w:r>
    </w:p>
    <w:p w14:paraId="4438FFA3" w14:textId="4969ED48" w:rsidR="002E7312" w:rsidRPr="0082244E" w:rsidRDefault="00D6753C" w:rsidP="0082244E">
      <w:pPr>
        <w:pStyle w:val="Heading1"/>
      </w:pPr>
      <w:bookmarkStart w:id="51" w:name="_Toc200360496"/>
      <w:bookmarkStart w:id="52" w:name="_Toc206760609"/>
      <w:r w:rsidRPr="0082244E">
        <w:t>Imported Repos</w:t>
      </w:r>
      <w:bookmarkEnd w:id="51"/>
      <w:bookmarkEnd w:id="52"/>
    </w:p>
    <w:p w14:paraId="1C878CCB" w14:textId="78055D24" w:rsidR="003314A2" w:rsidRPr="003314A2" w:rsidRDefault="003314A2" w:rsidP="003314A2">
      <w:pPr>
        <w:ind w:left="0" w:firstLine="0"/>
      </w:pPr>
      <w:r w:rsidRPr="00385AB2">
        <w:rPr>
          <w:b/>
          <w:bCs/>
        </w:rPr>
        <w:t>Purpose:</w:t>
      </w:r>
      <w:r>
        <w:t xml:space="preserve"> Provides a quick interface for managing the imported</w:t>
      </w:r>
      <w:r w:rsidR="00F975A5">
        <w:t xml:space="preserve"> Astra MCU</w:t>
      </w:r>
      <w:r>
        <w:t xml:space="preserve"> SDK and offers essential actions.</w:t>
      </w:r>
    </w:p>
    <w:p w14:paraId="1F9B1A43" w14:textId="07B06D7F" w:rsidR="00D6753C" w:rsidRDefault="00D6753C" w:rsidP="003314A2">
      <w:pPr>
        <w:ind w:left="1077" w:firstLine="0"/>
      </w:pPr>
    </w:p>
    <w:p w14:paraId="084399AD" w14:textId="77777777" w:rsidR="00BA0D91" w:rsidRDefault="008B24B2" w:rsidP="00BA0D91">
      <w:pPr>
        <w:keepNext/>
        <w:jc w:val="center"/>
      </w:pPr>
      <w:r w:rsidRPr="008B24B2">
        <w:rPr>
          <w:noProof/>
        </w:rPr>
        <w:lastRenderedPageBreak/>
        <w:drawing>
          <wp:inline distT="0" distB="0" distL="0" distR="0" wp14:anchorId="76E6927D" wp14:editId="2A74E313">
            <wp:extent cx="2798805" cy="1752966"/>
            <wp:effectExtent l="0" t="0" r="1905" b="0"/>
            <wp:docPr id="199337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74280" name=""/>
                    <pic:cNvPicPr/>
                  </pic:nvPicPr>
                  <pic:blipFill>
                    <a:blip r:embed="rId13"/>
                    <a:stretch>
                      <a:fillRect/>
                    </a:stretch>
                  </pic:blipFill>
                  <pic:spPr>
                    <a:xfrm>
                      <a:off x="0" y="0"/>
                      <a:ext cx="2813970" cy="1762464"/>
                    </a:xfrm>
                    <a:prstGeom prst="rect">
                      <a:avLst/>
                    </a:prstGeom>
                  </pic:spPr>
                </pic:pic>
              </a:graphicData>
            </a:graphic>
          </wp:inline>
        </w:drawing>
      </w:r>
      <w:bookmarkStart w:id="53" w:name="_Toc186539740"/>
    </w:p>
    <w:p w14:paraId="4484D9CC" w14:textId="0322073D" w:rsidR="008B24B2" w:rsidRDefault="00BA0D91" w:rsidP="00BA0D91">
      <w:pPr>
        <w:pStyle w:val="Caption"/>
        <w:jc w:val="center"/>
      </w:pPr>
      <w:bookmarkStart w:id="54" w:name="_Toc206776012"/>
      <w:r>
        <w:t xml:space="preserve">Figure </w:t>
      </w:r>
      <w:fldSimple w:instr=" SEQ Figure \* ARABIC ">
        <w:r w:rsidR="001212DB">
          <w:rPr>
            <w:noProof/>
          </w:rPr>
          <w:t>20</w:t>
        </w:r>
      </w:fldSimple>
      <w:r>
        <w:t xml:space="preserve"> </w:t>
      </w:r>
      <w:r w:rsidRPr="00EB6424">
        <w:t>Imported Repos</w:t>
      </w:r>
      <w:bookmarkEnd w:id="54"/>
    </w:p>
    <w:p w14:paraId="4B1AC97D" w14:textId="5E048D4D" w:rsidR="008B24B2" w:rsidRPr="00385AB2" w:rsidRDefault="008B24B2" w:rsidP="003314A2">
      <w:pPr>
        <w:ind w:left="0" w:firstLine="0"/>
        <w:rPr>
          <w:b/>
          <w:bCs/>
        </w:rPr>
      </w:pPr>
      <w:r w:rsidRPr="00385AB2">
        <w:rPr>
          <w:b/>
          <w:bCs/>
        </w:rPr>
        <w:t>Options:</w:t>
      </w:r>
    </w:p>
    <w:p w14:paraId="71C1D09A" w14:textId="1799F340" w:rsidR="008B24B2" w:rsidRDefault="008B24B2" w:rsidP="008B24B2">
      <w:pPr>
        <w:pStyle w:val="ListParagraph"/>
        <w:numPr>
          <w:ilvl w:val="0"/>
          <w:numId w:val="1"/>
        </w:numPr>
      </w:pPr>
      <w:r w:rsidRPr="00385AB2">
        <w:rPr>
          <w:b/>
          <w:bCs/>
        </w:rPr>
        <w:t>Refresh:</w:t>
      </w:r>
      <w:r>
        <w:t xml:space="preserve"> Will reload the current workspace.</w:t>
      </w:r>
    </w:p>
    <w:p w14:paraId="691077E5" w14:textId="028A4DF8" w:rsidR="008B24B2" w:rsidRDefault="008B24B2" w:rsidP="008B24B2">
      <w:pPr>
        <w:pStyle w:val="ListParagraph"/>
        <w:numPr>
          <w:ilvl w:val="0"/>
          <w:numId w:val="1"/>
        </w:numPr>
      </w:pPr>
      <w:r w:rsidRPr="00385AB2">
        <w:rPr>
          <w:b/>
          <w:bCs/>
        </w:rPr>
        <w:t>Build or Clean SDK:</w:t>
      </w:r>
      <w:r>
        <w:t xml:space="preserve"> </w:t>
      </w:r>
      <w:r w:rsidR="004765DF" w:rsidRPr="004765DF">
        <w:t>Provides an interface to select necessary options and trigger a build or clean of the Astra MCU SDK, with the build process executed inside Docke</w:t>
      </w:r>
      <w:r w:rsidR="00183DF6">
        <w:t>r container.</w:t>
      </w:r>
    </w:p>
    <w:p w14:paraId="216EB7F5" w14:textId="519132D9" w:rsidR="008B24B2" w:rsidRDefault="008B24B2" w:rsidP="008B24B2">
      <w:pPr>
        <w:pStyle w:val="ListParagraph"/>
        <w:numPr>
          <w:ilvl w:val="0"/>
          <w:numId w:val="1"/>
        </w:numPr>
      </w:pPr>
      <w:r w:rsidRPr="00385AB2">
        <w:rPr>
          <w:b/>
          <w:bCs/>
        </w:rPr>
        <w:t>View in Explorer:</w:t>
      </w:r>
      <w:r>
        <w:t xml:space="preserve"> To open the current </w:t>
      </w:r>
      <w:r w:rsidR="006F14FA">
        <w:t xml:space="preserve">Astra MCU </w:t>
      </w:r>
      <w:r>
        <w:t>SDK in explorer</w:t>
      </w:r>
      <w:r w:rsidR="003314A2">
        <w:t>.</w:t>
      </w:r>
    </w:p>
    <w:p w14:paraId="08372853" w14:textId="05DF7276" w:rsidR="008B24B2" w:rsidRDefault="008B24B2" w:rsidP="009B7CED">
      <w:pPr>
        <w:pStyle w:val="ListParagraph"/>
        <w:numPr>
          <w:ilvl w:val="0"/>
          <w:numId w:val="1"/>
        </w:numPr>
      </w:pPr>
      <w:r w:rsidRPr="00385AB2">
        <w:rPr>
          <w:b/>
          <w:bCs/>
        </w:rPr>
        <w:t xml:space="preserve">Remove from Workspace: </w:t>
      </w:r>
      <w:r>
        <w:t xml:space="preserve">To remove the currently imported </w:t>
      </w:r>
      <w:r w:rsidR="0014272D">
        <w:t xml:space="preserve">Astra MCU </w:t>
      </w:r>
      <w:r>
        <w:t>SDK from the workspace</w:t>
      </w:r>
      <w:bookmarkStart w:id="55" w:name="_Toc193192242"/>
      <w:bookmarkEnd w:id="53"/>
      <w:r w:rsidR="003314A2">
        <w:t>.</w:t>
      </w:r>
      <w:r w:rsidR="00F66604">
        <w:br/>
      </w:r>
    </w:p>
    <w:p w14:paraId="6FD0CCF6" w14:textId="77777777" w:rsidR="00183DF6" w:rsidRDefault="0069143F" w:rsidP="009B7CED">
      <w:pPr>
        <w:ind w:left="0" w:firstLine="0"/>
      </w:pPr>
      <w:r w:rsidRPr="00F66604">
        <w:rPr>
          <w:b/>
          <w:bCs/>
        </w:rPr>
        <w:t>Note:</w:t>
      </w:r>
      <w:r>
        <w:t xml:space="preserve"> </w:t>
      </w:r>
      <w:r w:rsidR="00667E04">
        <w:t>Currently, o</w:t>
      </w:r>
      <w:r>
        <w:t xml:space="preserve">nly one </w:t>
      </w:r>
      <w:r w:rsidR="00E17CBA">
        <w:t xml:space="preserve">Astra MCU </w:t>
      </w:r>
      <w:r>
        <w:t>SDK can be imported at a time.</w:t>
      </w:r>
      <w:r w:rsidR="00F66604">
        <w:t xml:space="preserve"> Importing multiple SDKs in same workspace is not supported yet.</w:t>
      </w:r>
    </w:p>
    <w:p w14:paraId="05920AB5" w14:textId="77777777" w:rsidR="00183DF6" w:rsidRDefault="00183DF6" w:rsidP="009B7CED">
      <w:pPr>
        <w:ind w:left="0" w:firstLine="0"/>
      </w:pPr>
    </w:p>
    <w:p w14:paraId="587E375D" w14:textId="548071E7" w:rsidR="009B7CED" w:rsidRDefault="007419EC" w:rsidP="007419EC">
      <w:pPr>
        <w:pStyle w:val="Heading2"/>
      </w:pPr>
      <w:bookmarkStart w:id="56" w:name="_Toc206760610"/>
      <w:r>
        <w:t>Docker Setup</w:t>
      </w:r>
      <w:bookmarkEnd w:id="56"/>
    </w:p>
    <w:p w14:paraId="2AF2642D" w14:textId="77777777" w:rsidR="003831F7" w:rsidRDefault="007419EC" w:rsidP="003831F7">
      <w:pPr>
        <w:ind w:left="0" w:firstLine="0"/>
      </w:pPr>
      <w:r w:rsidRPr="00385AB2">
        <w:rPr>
          <w:b/>
          <w:bCs/>
        </w:rPr>
        <w:t>Purpose:</w:t>
      </w:r>
      <w:r>
        <w:t xml:space="preserve"> To</w:t>
      </w:r>
      <w:r w:rsidR="00C13A9F">
        <w:t xml:space="preserve"> </w:t>
      </w:r>
      <w:r w:rsidR="00E51397">
        <w:t>setup docker</w:t>
      </w:r>
      <w:r w:rsidR="00C13A9F">
        <w:t xml:space="preserve"> and run container</w:t>
      </w:r>
      <w:r w:rsidR="004733D0">
        <w:t>.</w:t>
      </w:r>
    </w:p>
    <w:p w14:paraId="205FD0B3" w14:textId="77777777" w:rsidR="003831F7" w:rsidRDefault="003831F7" w:rsidP="003831F7">
      <w:pPr>
        <w:ind w:left="0" w:firstLine="0"/>
      </w:pPr>
    </w:p>
    <w:p w14:paraId="1E699A72" w14:textId="77777777" w:rsidR="003831F7" w:rsidRDefault="004733D0" w:rsidP="00BF7C0A">
      <w:pPr>
        <w:pStyle w:val="ListParagraph"/>
        <w:numPr>
          <w:ilvl w:val="0"/>
          <w:numId w:val="35"/>
        </w:numPr>
      </w:pPr>
      <w:r>
        <w:t>Install Docker Desktop and ensure the Docker engine is running.</w:t>
      </w:r>
    </w:p>
    <w:p w14:paraId="4B47414E" w14:textId="77777777" w:rsidR="003831F7" w:rsidRDefault="004733D0" w:rsidP="00BF7C0A">
      <w:pPr>
        <w:pStyle w:val="ListParagraph"/>
        <w:numPr>
          <w:ilvl w:val="0"/>
          <w:numId w:val="35"/>
        </w:numPr>
      </w:pPr>
      <w:r>
        <w:t>After installation, click Refresh in the VS Code extension to start the Docker setup (this step is required only once).</w:t>
      </w:r>
    </w:p>
    <w:p w14:paraId="04419E85" w14:textId="75C08791" w:rsidR="003831F7" w:rsidRDefault="004733D0" w:rsidP="00BF7C0A">
      <w:pPr>
        <w:pStyle w:val="ListParagraph"/>
        <w:numPr>
          <w:ilvl w:val="0"/>
          <w:numId w:val="35"/>
        </w:numPr>
      </w:pPr>
      <w:r>
        <w:t>The extension will check for an existing Docker image</w:t>
      </w:r>
      <w:r w:rsidR="001710B2">
        <w:t>.</w:t>
      </w:r>
    </w:p>
    <w:p w14:paraId="4317F2EC" w14:textId="77777777" w:rsidR="003831F7" w:rsidRDefault="004733D0" w:rsidP="00BF7C0A">
      <w:pPr>
        <w:pStyle w:val="ListParagraph"/>
        <w:numPr>
          <w:ilvl w:val="0"/>
          <w:numId w:val="35"/>
        </w:numPr>
      </w:pPr>
      <w:r>
        <w:t xml:space="preserve">If none is found, it will build one using the provided </w:t>
      </w:r>
      <w:proofErr w:type="spellStart"/>
      <w:r>
        <w:t>Dockerfile</w:t>
      </w:r>
      <w:proofErr w:type="spellEnd"/>
      <w:r>
        <w:t xml:space="preserve"> (image build is a one-time process).</w:t>
      </w:r>
    </w:p>
    <w:p w14:paraId="0B55E453" w14:textId="77777777" w:rsidR="00497561" w:rsidRDefault="00497561" w:rsidP="00497561">
      <w:pPr>
        <w:pStyle w:val="ListParagraph"/>
        <w:ind w:firstLine="0"/>
      </w:pPr>
    </w:p>
    <w:p w14:paraId="3479E2AE" w14:textId="77777777" w:rsidR="00BA0D91" w:rsidRDefault="00F273B9" w:rsidP="00BA0D91">
      <w:pPr>
        <w:pStyle w:val="ListParagraph"/>
        <w:keepNext/>
        <w:ind w:firstLine="0"/>
      </w:pPr>
      <w:r w:rsidRPr="00F273B9">
        <w:rPr>
          <w:noProof/>
        </w:rPr>
        <w:lastRenderedPageBreak/>
        <w:drawing>
          <wp:inline distT="0" distB="0" distL="0" distR="0" wp14:anchorId="3551DA8E" wp14:editId="731A9D22">
            <wp:extent cx="5731510" cy="3367405"/>
            <wp:effectExtent l="0" t="0" r="2540" b="4445"/>
            <wp:docPr id="5927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55435" name=""/>
                    <pic:cNvPicPr/>
                  </pic:nvPicPr>
                  <pic:blipFill>
                    <a:blip r:embed="rId32"/>
                    <a:stretch>
                      <a:fillRect/>
                    </a:stretch>
                  </pic:blipFill>
                  <pic:spPr>
                    <a:xfrm>
                      <a:off x="0" y="0"/>
                      <a:ext cx="5731510" cy="3367405"/>
                    </a:xfrm>
                    <a:prstGeom prst="rect">
                      <a:avLst/>
                    </a:prstGeom>
                  </pic:spPr>
                </pic:pic>
              </a:graphicData>
            </a:graphic>
          </wp:inline>
        </w:drawing>
      </w:r>
    </w:p>
    <w:p w14:paraId="64F53819" w14:textId="73C2495B" w:rsidR="00F273B9" w:rsidRDefault="00BA0D91" w:rsidP="00BA0D91">
      <w:pPr>
        <w:pStyle w:val="Caption"/>
        <w:jc w:val="center"/>
      </w:pPr>
      <w:bookmarkStart w:id="57" w:name="_Toc206776013"/>
      <w:r>
        <w:t xml:space="preserve">Figure </w:t>
      </w:r>
      <w:fldSimple w:instr=" SEQ Figure \* ARABIC ">
        <w:r w:rsidR="001212DB">
          <w:rPr>
            <w:noProof/>
          </w:rPr>
          <w:t>21</w:t>
        </w:r>
      </w:fldSimple>
      <w:r>
        <w:t xml:space="preserve"> </w:t>
      </w:r>
      <w:r w:rsidRPr="00624EAA">
        <w:t>Docker Image Build</w:t>
      </w:r>
      <w:bookmarkEnd w:id="57"/>
    </w:p>
    <w:p w14:paraId="52C467F9" w14:textId="77777777" w:rsidR="003831F7" w:rsidRDefault="004733D0" w:rsidP="00BF7C0A">
      <w:pPr>
        <w:pStyle w:val="ListParagraph"/>
        <w:numPr>
          <w:ilvl w:val="0"/>
          <w:numId w:val="35"/>
        </w:numPr>
      </w:pPr>
      <w:r>
        <w:t>On subsequent uses, only the container will run — the image will not be rebuilt unless required.</w:t>
      </w:r>
    </w:p>
    <w:p w14:paraId="3FFFCA5C" w14:textId="77777777" w:rsidR="00EE2BFF" w:rsidRDefault="004733D0" w:rsidP="00EE2BFF">
      <w:pPr>
        <w:pStyle w:val="ListParagraph"/>
        <w:numPr>
          <w:ilvl w:val="0"/>
          <w:numId w:val="35"/>
        </w:numPr>
      </w:pPr>
      <w:r>
        <w:t>Once the container starts, the SDK’s root directory will be mounted into it.</w:t>
      </w:r>
    </w:p>
    <w:p w14:paraId="3D388AB9" w14:textId="41890133" w:rsidR="00EE2BFF" w:rsidRDefault="004733D0" w:rsidP="00EE2BFF">
      <w:pPr>
        <w:pStyle w:val="ListParagraph"/>
        <w:numPr>
          <w:ilvl w:val="0"/>
          <w:numId w:val="35"/>
        </w:numPr>
      </w:pPr>
      <w:r>
        <w:t>When the container is running, you’ll see a notification: "Docker setup is ready".</w:t>
      </w:r>
    </w:p>
    <w:p w14:paraId="518213AF" w14:textId="77777777" w:rsidR="00EE2BFF" w:rsidRDefault="00EE2BFF" w:rsidP="00EE2BFF">
      <w:pPr>
        <w:ind w:left="0" w:firstLine="0"/>
      </w:pPr>
    </w:p>
    <w:p w14:paraId="6DEFF1A7" w14:textId="750236B0" w:rsidR="00EE2BFF" w:rsidRPr="00EE2BFF" w:rsidRDefault="00EE2BFF" w:rsidP="00EE2BFF">
      <w:pPr>
        <w:ind w:left="360" w:firstLine="0"/>
        <w:jc w:val="both"/>
        <w:rPr>
          <w:rFonts w:cstheme="minorHAnsi"/>
          <w:b/>
          <w:bCs/>
        </w:rPr>
      </w:pPr>
      <w:r w:rsidRPr="00EE2BFF">
        <w:rPr>
          <w:rFonts w:cstheme="minorHAnsi"/>
          <w:b/>
          <w:bCs/>
        </w:rPr>
        <w:t>Note:</w:t>
      </w:r>
    </w:p>
    <w:p w14:paraId="335E4A80" w14:textId="5C290BB9" w:rsidR="00EE2BFF" w:rsidRPr="00EE2BFF" w:rsidRDefault="00EE2BFF" w:rsidP="00D9102E">
      <w:pPr>
        <w:numPr>
          <w:ilvl w:val="0"/>
          <w:numId w:val="40"/>
        </w:numPr>
        <w:tabs>
          <w:tab w:val="num" w:pos="504"/>
        </w:tabs>
        <w:ind w:left="864"/>
        <w:jc w:val="both"/>
        <w:rPr>
          <w:rFonts w:cstheme="minorHAnsi"/>
        </w:rPr>
      </w:pPr>
      <w:r w:rsidRPr="00EE2BFF">
        <w:rPr>
          <w:rFonts w:cstheme="minorHAnsi"/>
        </w:rPr>
        <w:t>By default, Docker Desktop installs WSL 2 and a Linux distribution (like Ubuntu) during setup if it’s missing.</w:t>
      </w:r>
    </w:p>
    <w:p w14:paraId="28A95A32" w14:textId="1FEADA40" w:rsidR="004733D0" w:rsidRPr="007419EC" w:rsidRDefault="001710B2" w:rsidP="00EE2BFF">
      <w:pPr>
        <w:ind w:left="1077" w:firstLine="0"/>
      </w:pPr>
      <w:r>
        <w:br/>
      </w:r>
    </w:p>
    <w:p w14:paraId="066FF806" w14:textId="17A54B6A" w:rsidR="004B0B8C" w:rsidRPr="009217E4" w:rsidRDefault="00C12A12" w:rsidP="009217E4">
      <w:pPr>
        <w:pStyle w:val="Heading2"/>
        <w:rPr>
          <w:rStyle w:val="normaltextrun"/>
        </w:rPr>
      </w:pPr>
      <w:bookmarkStart w:id="58" w:name="_Toc200360497"/>
      <w:bookmarkStart w:id="59" w:name="_Toc206760611"/>
      <w:r w:rsidRPr="009217E4">
        <w:rPr>
          <w:rStyle w:val="normaltextrun"/>
        </w:rPr>
        <w:lastRenderedPageBreak/>
        <w:t>Build Functionality</w:t>
      </w:r>
      <w:bookmarkEnd w:id="55"/>
      <w:bookmarkEnd w:id="58"/>
      <w:bookmarkEnd w:id="59"/>
    </w:p>
    <w:p w14:paraId="4ECB71DC" w14:textId="6DDBF72F" w:rsidR="00BA0D91" w:rsidRDefault="00B60DAE" w:rsidP="00124E8A">
      <w:pPr>
        <w:keepNext/>
        <w:ind w:left="0" w:firstLine="0"/>
      </w:pPr>
      <w:r w:rsidRPr="00385AB2">
        <w:rPr>
          <w:b/>
          <w:bCs/>
        </w:rPr>
        <w:t>Purpose:</w:t>
      </w:r>
      <w:r>
        <w:t xml:space="preserve"> To build the project with selected application and configurations.</w:t>
      </w:r>
      <w:r w:rsidR="005E60AA">
        <w:br/>
      </w:r>
      <w:r w:rsidR="0060339B" w:rsidRPr="0060339B">
        <w:rPr>
          <w:b/>
          <w:bCs/>
        </w:rPr>
        <w:t>Prerequisite:</w:t>
      </w:r>
      <w:r w:rsidR="0060339B" w:rsidRPr="0060339B">
        <w:t xml:space="preserve"> Ensure the Docker engine is </w:t>
      </w:r>
      <w:r w:rsidR="00BA0D91" w:rsidRPr="0060339B">
        <w:t>running,</w:t>
      </w:r>
      <w:r w:rsidR="0060339B" w:rsidRPr="0060339B">
        <w:t xml:space="preserve"> and the container is up (status: </w:t>
      </w:r>
      <w:r w:rsidR="0060339B" w:rsidRPr="0060339B">
        <w:rPr>
          <w:b/>
          <w:bCs/>
        </w:rPr>
        <w:t>"Docker setup is ready"</w:t>
      </w:r>
      <w:r w:rsidR="0060339B" w:rsidRPr="0060339B">
        <w:t>).</w:t>
      </w:r>
    </w:p>
    <w:p w14:paraId="6CF31800" w14:textId="77777777" w:rsidR="00BA0D91" w:rsidRDefault="0060339B" w:rsidP="00BA0D91">
      <w:pPr>
        <w:pStyle w:val="Caption"/>
        <w:keepNext/>
        <w:jc w:val="center"/>
      </w:pPr>
      <w:r w:rsidRPr="008B24B2">
        <w:rPr>
          <w:rStyle w:val="eop"/>
          <w:rFonts w:cstheme="minorHAnsi"/>
          <w:noProof/>
        </w:rPr>
        <w:drawing>
          <wp:inline distT="0" distB="0" distL="0" distR="0" wp14:anchorId="1423B2D4" wp14:editId="406F5644">
            <wp:extent cx="5770245" cy="3150870"/>
            <wp:effectExtent l="0" t="0" r="1905" b="0"/>
            <wp:docPr id="18535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89218"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70245" cy="3150870"/>
                    </a:xfrm>
                    <a:prstGeom prst="rect">
                      <a:avLst/>
                    </a:prstGeom>
                  </pic:spPr>
                </pic:pic>
              </a:graphicData>
            </a:graphic>
          </wp:inline>
        </w:drawing>
      </w:r>
    </w:p>
    <w:p w14:paraId="7427CBCA" w14:textId="2A5EC9CC" w:rsidR="0060339B" w:rsidRPr="00BA0D91" w:rsidRDefault="00BA0D91" w:rsidP="00BA0D91">
      <w:pPr>
        <w:pStyle w:val="Caption"/>
        <w:jc w:val="center"/>
      </w:pPr>
      <w:bookmarkStart w:id="60" w:name="_Toc206776014"/>
      <w:r>
        <w:t xml:space="preserve">Figure </w:t>
      </w:r>
      <w:fldSimple w:instr=" SEQ Figure \* ARABIC ">
        <w:r w:rsidR="001212DB">
          <w:rPr>
            <w:noProof/>
          </w:rPr>
          <w:t>22</w:t>
        </w:r>
      </w:fldSimple>
      <w:r>
        <w:t xml:space="preserve"> </w:t>
      </w:r>
      <w:r w:rsidRPr="00547A44">
        <w:t xml:space="preserve">Build </w:t>
      </w:r>
      <w:r w:rsidR="00E466B7">
        <w:t>W</w:t>
      </w:r>
      <w:r w:rsidRPr="00547A44">
        <w:t>ebview</w:t>
      </w:r>
      <w:bookmarkEnd w:id="60"/>
      <w:r w:rsidR="0060339B">
        <w:rPr>
          <w:rStyle w:val="eop"/>
          <w:rFonts w:cstheme="minorHAnsi"/>
          <w:noProof/>
        </w:rPr>
        <w:t xml:space="preserve">                                                                                 </w:t>
      </w:r>
    </w:p>
    <w:p w14:paraId="2FAD7175" w14:textId="06EA6925" w:rsidR="00BA576C" w:rsidRPr="00385AB2" w:rsidRDefault="00BA576C" w:rsidP="00E32A3D">
      <w:pPr>
        <w:ind w:left="0" w:firstLine="0"/>
        <w:rPr>
          <w:b/>
          <w:bCs/>
        </w:rPr>
      </w:pPr>
      <w:r w:rsidRPr="00385AB2">
        <w:rPr>
          <w:b/>
          <w:bCs/>
        </w:rPr>
        <w:t>Steps:</w:t>
      </w:r>
    </w:p>
    <w:p w14:paraId="1B0D161E" w14:textId="768E7B9D" w:rsidR="00FB35A3" w:rsidRPr="00FB35A3" w:rsidRDefault="00FB35A3" w:rsidP="00BF7C0A">
      <w:pPr>
        <w:pStyle w:val="ListParagraph"/>
        <w:numPr>
          <w:ilvl w:val="0"/>
          <w:numId w:val="20"/>
        </w:numPr>
      </w:pPr>
      <w:r w:rsidRPr="00FB35A3">
        <w:t>Once the required</w:t>
      </w:r>
      <w:r w:rsidR="00930A48">
        <w:t xml:space="preserve"> Astra MCU</w:t>
      </w:r>
      <w:r w:rsidRPr="00FB35A3">
        <w:t xml:space="preserve"> SDK is imported, within Imported Repos column, click on “Build or Clean SDK”. This will open the build </w:t>
      </w:r>
      <w:r w:rsidR="00E466B7">
        <w:t>W</w:t>
      </w:r>
      <w:r w:rsidR="00E466B7" w:rsidRPr="00FB35A3">
        <w:t>eb</w:t>
      </w:r>
      <w:r w:rsidR="00E466B7">
        <w:t>v</w:t>
      </w:r>
      <w:r w:rsidR="00E466B7" w:rsidRPr="00FB35A3">
        <w:t>iew</w:t>
      </w:r>
      <w:r w:rsidRPr="00FB35A3">
        <w:t xml:space="preserve">. Make sure the imported folder is correct, typically the one containing the </w:t>
      </w:r>
      <w:proofErr w:type="spellStart"/>
      <w:r w:rsidRPr="00FB35A3">
        <w:t>Makefile</w:t>
      </w:r>
      <w:proofErr w:type="spellEnd"/>
      <w:r w:rsidRPr="00FB35A3">
        <w:t>.</w:t>
      </w:r>
    </w:p>
    <w:p w14:paraId="7B1B15A6" w14:textId="230D8F89" w:rsidR="00D507B0" w:rsidRDefault="000D11A2" w:rsidP="00BF7C0A">
      <w:pPr>
        <w:pStyle w:val="paragraph"/>
        <w:numPr>
          <w:ilvl w:val="0"/>
          <w:numId w:val="20"/>
        </w:numPr>
        <w:spacing w:before="0" w:beforeAutospacing="0" w:after="0" w:afterAutospacing="0" w:line="276" w:lineRule="auto"/>
        <w:textAlignment w:val="baseline"/>
        <w:rPr>
          <w:rStyle w:val="eop"/>
          <w:rFonts w:asciiTheme="minorHAnsi" w:hAnsiTheme="minorHAnsi" w:cstheme="minorHAnsi"/>
          <w:sz w:val="22"/>
          <w:szCs w:val="22"/>
        </w:rPr>
      </w:pPr>
      <w:r>
        <w:rPr>
          <w:rStyle w:val="eop"/>
          <w:rFonts w:asciiTheme="minorHAnsi" w:hAnsiTheme="minorHAnsi" w:cstheme="minorHAnsi"/>
          <w:sz w:val="22"/>
          <w:szCs w:val="22"/>
        </w:rPr>
        <w:t xml:space="preserve">Select </w:t>
      </w:r>
      <w:r w:rsidR="008F17D6">
        <w:rPr>
          <w:rStyle w:val="eop"/>
          <w:rFonts w:asciiTheme="minorHAnsi" w:hAnsiTheme="minorHAnsi" w:cstheme="minorHAnsi"/>
          <w:sz w:val="22"/>
          <w:szCs w:val="22"/>
        </w:rPr>
        <w:t xml:space="preserve">appropriate build configurations. </w:t>
      </w:r>
      <w:r w:rsidR="00D507B0" w:rsidRPr="004818CD">
        <w:rPr>
          <w:rStyle w:val="eop"/>
          <w:rFonts w:asciiTheme="minorHAnsi" w:hAnsiTheme="minorHAnsi" w:cstheme="minorHAnsi"/>
          <w:sz w:val="22"/>
          <w:szCs w:val="22"/>
        </w:rPr>
        <w:t>T</w:t>
      </w:r>
      <w:r w:rsidR="00D507B0">
        <w:rPr>
          <w:rStyle w:val="eop"/>
          <w:rFonts w:asciiTheme="minorHAnsi" w:hAnsiTheme="minorHAnsi" w:cstheme="minorHAnsi"/>
          <w:sz w:val="22"/>
          <w:szCs w:val="22"/>
        </w:rPr>
        <w:t>he currently supported configurations are as follows:</w:t>
      </w:r>
    </w:p>
    <w:p w14:paraId="591A8746" w14:textId="3AF2015D" w:rsidR="00D507B0" w:rsidRDefault="7DB1E484" w:rsidP="00BF7C0A">
      <w:pPr>
        <w:pStyle w:val="paragraph"/>
        <w:numPr>
          <w:ilvl w:val="1"/>
          <w:numId w:val="20"/>
        </w:numPr>
        <w:spacing w:before="0" w:beforeAutospacing="0" w:after="0" w:afterAutospacing="0" w:line="276" w:lineRule="auto"/>
        <w:textAlignment w:val="baseline"/>
        <w:rPr>
          <w:rStyle w:val="eop"/>
          <w:rFonts w:asciiTheme="minorHAnsi" w:hAnsiTheme="minorHAnsi" w:cstheme="minorBidi"/>
          <w:sz w:val="22"/>
          <w:szCs w:val="22"/>
        </w:rPr>
      </w:pPr>
      <w:bookmarkStart w:id="61" w:name="OLE_LINK9"/>
      <w:commentRangeStart w:id="62"/>
      <w:commentRangeStart w:id="63"/>
      <w:r w:rsidRPr="57FB79EB">
        <w:rPr>
          <w:rStyle w:val="eop"/>
          <w:rFonts w:asciiTheme="minorHAnsi" w:hAnsiTheme="minorHAnsi" w:cstheme="minorBidi"/>
          <w:b/>
          <w:bCs/>
          <w:sz w:val="22"/>
          <w:szCs w:val="22"/>
        </w:rPr>
        <w:t xml:space="preserve">Project </w:t>
      </w:r>
      <w:r w:rsidR="00DB3EB1">
        <w:rPr>
          <w:rStyle w:val="eop"/>
          <w:rFonts w:asciiTheme="minorHAnsi" w:hAnsiTheme="minorHAnsi" w:cstheme="minorBidi"/>
          <w:b/>
          <w:bCs/>
          <w:sz w:val="22"/>
          <w:szCs w:val="22"/>
        </w:rPr>
        <w:t>T</w:t>
      </w:r>
      <w:r w:rsidR="1D0F9F89" w:rsidRPr="57FB79EB">
        <w:rPr>
          <w:rStyle w:val="eop"/>
          <w:rFonts w:asciiTheme="minorHAnsi" w:hAnsiTheme="minorHAnsi" w:cstheme="minorBidi"/>
          <w:b/>
          <w:bCs/>
          <w:sz w:val="22"/>
          <w:szCs w:val="22"/>
        </w:rPr>
        <w:t>ype</w:t>
      </w:r>
      <w:commentRangeEnd w:id="62"/>
      <w:r w:rsidRPr="57FB79EB">
        <w:rPr>
          <w:rStyle w:val="CommentReference"/>
          <w:rFonts w:asciiTheme="minorHAnsi" w:hAnsiTheme="minorHAnsi" w:cstheme="minorBidi"/>
          <w:b/>
          <w:bCs/>
          <w:sz w:val="22"/>
          <w:szCs w:val="22"/>
        </w:rPr>
        <w:commentReference w:id="62"/>
      </w:r>
      <w:commentRangeEnd w:id="63"/>
      <w:r w:rsidRPr="57FB79EB">
        <w:rPr>
          <w:rStyle w:val="CommentReference"/>
          <w:rFonts w:asciiTheme="minorHAnsi" w:hAnsiTheme="minorHAnsi" w:cstheme="minorBidi"/>
          <w:b/>
          <w:bCs/>
          <w:sz w:val="22"/>
          <w:szCs w:val="22"/>
        </w:rPr>
        <w:commentReference w:id="63"/>
      </w:r>
      <w:r w:rsidRPr="57FB79EB">
        <w:rPr>
          <w:rStyle w:val="eop"/>
          <w:rFonts w:asciiTheme="minorHAnsi" w:hAnsiTheme="minorHAnsi" w:cstheme="minorBidi"/>
          <w:b/>
          <w:bCs/>
          <w:sz w:val="22"/>
          <w:szCs w:val="22"/>
        </w:rPr>
        <w:t>:</w:t>
      </w:r>
      <w:r w:rsidRPr="57FB79EB">
        <w:rPr>
          <w:rStyle w:val="eop"/>
          <w:rFonts w:asciiTheme="minorHAnsi" w:hAnsiTheme="minorHAnsi" w:cstheme="minorBidi"/>
          <w:sz w:val="22"/>
          <w:szCs w:val="22"/>
        </w:rPr>
        <w:t xml:space="preserve"> sr1</w:t>
      </w:r>
      <w:r w:rsidR="47A8556C" w:rsidRPr="57FB79EB">
        <w:rPr>
          <w:rStyle w:val="eop"/>
          <w:rFonts w:asciiTheme="minorHAnsi" w:hAnsiTheme="minorHAnsi" w:cstheme="minorBidi"/>
          <w:sz w:val="22"/>
          <w:szCs w:val="22"/>
        </w:rPr>
        <w:t>1</w:t>
      </w:r>
      <w:r w:rsidRPr="57FB79EB">
        <w:rPr>
          <w:rStyle w:val="eop"/>
          <w:rFonts w:asciiTheme="minorHAnsi" w:hAnsiTheme="minorHAnsi" w:cstheme="minorBidi"/>
          <w:sz w:val="22"/>
          <w:szCs w:val="22"/>
        </w:rPr>
        <w:t>0_cm55_fw, sr1</w:t>
      </w:r>
      <w:r w:rsidR="47A8556C" w:rsidRPr="57FB79EB">
        <w:rPr>
          <w:rStyle w:val="eop"/>
          <w:rFonts w:asciiTheme="minorHAnsi" w:hAnsiTheme="minorHAnsi" w:cstheme="minorBidi"/>
          <w:sz w:val="22"/>
          <w:szCs w:val="22"/>
        </w:rPr>
        <w:t>1</w:t>
      </w:r>
      <w:r w:rsidRPr="57FB79EB">
        <w:rPr>
          <w:rStyle w:val="eop"/>
          <w:rFonts w:asciiTheme="minorHAnsi" w:hAnsiTheme="minorHAnsi" w:cstheme="minorBidi"/>
          <w:sz w:val="22"/>
          <w:szCs w:val="22"/>
        </w:rPr>
        <w:t xml:space="preserve">0_b0_bootloader, </w:t>
      </w:r>
      <w:proofErr w:type="spellStart"/>
      <w:r w:rsidRPr="57FB79EB">
        <w:rPr>
          <w:rStyle w:val="eop"/>
          <w:rFonts w:asciiTheme="minorHAnsi" w:hAnsiTheme="minorHAnsi" w:cstheme="minorBidi"/>
          <w:sz w:val="22"/>
          <w:szCs w:val="22"/>
        </w:rPr>
        <w:t>tflite_micro</w:t>
      </w:r>
      <w:proofErr w:type="spellEnd"/>
    </w:p>
    <w:p w14:paraId="69C47FF0" w14:textId="0881B79B" w:rsidR="00D507B0" w:rsidRDefault="00D507B0" w:rsidP="00BF7C0A">
      <w:pPr>
        <w:pStyle w:val="paragraph"/>
        <w:numPr>
          <w:ilvl w:val="1"/>
          <w:numId w:val="20"/>
        </w:numPr>
        <w:spacing w:before="0" w:beforeAutospacing="0" w:after="0" w:afterAutospacing="0" w:line="276" w:lineRule="auto"/>
        <w:textAlignment w:val="baseline"/>
        <w:rPr>
          <w:rStyle w:val="eop"/>
          <w:rFonts w:asciiTheme="minorHAnsi" w:hAnsiTheme="minorHAnsi" w:cstheme="minorBidi"/>
          <w:sz w:val="22"/>
          <w:szCs w:val="22"/>
        </w:rPr>
      </w:pPr>
      <w:r w:rsidRPr="57C11632">
        <w:rPr>
          <w:rStyle w:val="eop"/>
          <w:rFonts w:asciiTheme="minorHAnsi" w:hAnsiTheme="minorHAnsi" w:cstheme="minorBidi"/>
          <w:b/>
          <w:sz w:val="22"/>
          <w:szCs w:val="22"/>
        </w:rPr>
        <w:t>Build Type:</w:t>
      </w:r>
      <w:r w:rsidRPr="57C11632">
        <w:rPr>
          <w:rStyle w:val="eop"/>
          <w:rFonts w:asciiTheme="minorHAnsi" w:hAnsiTheme="minorHAnsi" w:cstheme="minorBidi"/>
          <w:sz w:val="22"/>
          <w:szCs w:val="22"/>
        </w:rPr>
        <w:t xml:space="preserve"> Release, Debug</w:t>
      </w:r>
      <w:r w:rsidR="005343BD">
        <w:rPr>
          <w:rStyle w:val="eop"/>
          <w:rFonts w:asciiTheme="minorHAnsi" w:hAnsiTheme="minorHAnsi" w:cstheme="minorBidi"/>
          <w:sz w:val="22"/>
          <w:szCs w:val="22"/>
        </w:rPr>
        <w:t xml:space="preserve">, </w:t>
      </w:r>
      <w:proofErr w:type="spellStart"/>
      <w:r w:rsidR="005343BD">
        <w:rPr>
          <w:rStyle w:val="eop"/>
          <w:rFonts w:asciiTheme="minorHAnsi" w:hAnsiTheme="minorHAnsi" w:cstheme="minorBidi"/>
          <w:sz w:val="22"/>
          <w:szCs w:val="22"/>
        </w:rPr>
        <w:t>UnitestDebug</w:t>
      </w:r>
      <w:proofErr w:type="spellEnd"/>
    </w:p>
    <w:p w14:paraId="28B41F3F" w14:textId="0109EF2C" w:rsidR="00D507B0" w:rsidRDefault="00D507B0" w:rsidP="00BF7C0A">
      <w:pPr>
        <w:pStyle w:val="paragraph"/>
        <w:numPr>
          <w:ilvl w:val="1"/>
          <w:numId w:val="20"/>
        </w:numPr>
        <w:spacing w:before="0" w:beforeAutospacing="0" w:after="0" w:afterAutospacing="0" w:line="276" w:lineRule="auto"/>
        <w:textAlignment w:val="baseline"/>
        <w:rPr>
          <w:rStyle w:val="eop"/>
          <w:rFonts w:asciiTheme="minorHAnsi" w:hAnsiTheme="minorHAnsi" w:cstheme="minorHAnsi"/>
          <w:sz w:val="22"/>
          <w:szCs w:val="22"/>
        </w:rPr>
      </w:pPr>
      <w:r w:rsidRPr="00EC66DF">
        <w:rPr>
          <w:rStyle w:val="eop"/>
          <w:rFonts w:asciiTheme="minorHAnsi" w:hAnsiTheme="minorHAnsi" w:cstheme="minorHAnsi"/>
          <w:b/>
          <w:bCs/>
          <w:sz w:val="22"/>
          <w:szCs w:val="22"/>
        </w:rPr>
        <w:t>Board:</w:t>
      </w:r>
      <w:r>
        <w:rPr>
          <w:rStyle w:val="eop"/>
          <w:rFonts w:asciiTheme="minorHAnsi" w:hAnsiTheme="minorHAnsi" w:cstheme="minorHAnsi"/>
          <w:sz w:val="22"/>
          <w:szCs w:val="22"/>
        </w:rPr>
        <w:t xml:space="preserve"> sr110_rdk</w:t>
      </w:r>
    </w:p>
    <w:p w14:paraId="34B083D2" w14:textId="632CD08F" w:rsidR="00132311" w:rsidRDefault="00132311" w:rsidP="00BF7C0A">
      <w:pPr>
        <w:pStyle w:val="paragraph"/>
        <w:numPr>
          <w:ilvl w:val="1"/>
          <w:numId w:val="20"/>
        </w:numPr>
        <w:spacing w:before="0" w:beforeAutospacing="0" w:after="0" w:afterAutospacing="0" w:line="276" w:lineRule="auto"/>
        <w:textAlignment w:val="baseline"/>
        <w:rPr>
          <w:rStyle w:val="eop"/>
          <w:rFonts w:asciiTheme="minorHAnsi" w:hAnsiTheme="minorHAnsi" w:cstheme="minorHAnsi"/>
          <w:sz w:val="22"/>
          <w:szCs w:val="22"/>
        </w:rPr>
      </w:pPr>
      <w:r>
        <w:rPr>
          <w:rStyle w:val="eop"/>
          <w:rFonts w:asciiTheme="minorHAnsi" w:hAnsiTheme="minorHAnsi" w:cstheme="minorHAnsi"/>
          <w:b/>
          <w:bCs/>
          <w:sz w:val="22"/>
          <w:szCs w:val="22"/>
        </w:rPr>
        <w:t>Board Revision:</w:t>
      </w:r>
      <w:r>
        <w:rPr>
          <w:rStyle w:val="eop"/>
          <w:rFonts w:asciiTheme="minorHAnsi" w:hAnsiTheme="minorHAnsi" w:cstheme="minorHAnsi"/>
          <w:sz w:val="22"/>
          <w:szCs w:val="22"/>
        </w:rPr>
        <w:t xml:space="preserve"> </w:t>
      </w:r>
      <w:r w:rsidR="001443E1">
        <w:rPr>
          <w:rStyle w:val="eop"/>
          <w:rFonts w:asciiTheme="minorHAnsi" w:hAnsiTheme="minorHAnsi" w:cstheme="minorHAnsi"/>
          <w:sz w:val="22"/>
          <w:szCs w:val="22"/>
        </w:rPr>
        <w:t>Rev A, Rev B, Rev C</w:t>
      </w:r>
    </w:p>
    <w:p w14:paraId="76360A50" w14:textId="752921E7" w:rsidR="00D507B0" w:rsidRPr="00D507B0" w:rsidRDefault="00D507B0" w:rsidP="00BF7C0A">
      <w:pPr>
        <w:pStyle w:val="paragraph"/>
        <w:numPr>
          <w:ilvl w:val="1"/>
          <w:numId w:val="20"/>
        </w:numPr>
        <w:spacing w:before="0" w:beforeAutospacing="0" w:after="0" w:afterAutospacing="0" w:line="276" w:lineRule="auto"/>
        <w:textAlignment w:val="baseline"/>
        <w:rPr>
          <w:rStyle w:val="eop"/>
          <w:rFonts w:asciiTheme="minorHAnsi" w:hAnsiTheme="minorHAnsi" w:cstheme="minorHAnsi"/>
          <w:sz w:val="22"/>
          <w:szCs w:val="22"/>
        </w:rPr>
      </w:pPr>
      <w:r w:rsidRPr="00EC66DF">
        <w:rPr>
          <w:rStyle w:val="eop"/>
          <w:rFonts w:asciiTheme="minorHAnsi" w:hAnsiTheme="minorHAnsi" w:cstheme="minorHAnsi"/>
          <w:b/>
          <w:bCs/>
          <w:sz w:val="22"/>
          <w:szCs w:val="22"/>
        </w:rPr>
        <w:t>Compiler:</w:t>
      </w:r>
      <w:r>
        <w:rPr>
          <w:rStyle w:val="eop"/>
          <w:rFonts w:asciiTheme="minorHAnsi" w:hAnsiTheme="minorHAnsi" w:cstheme="minorHAnsi"/>
          <w:sz w:val="22"/>
          <w:szCs w:val="22"/>
        </w:rPr>
        <w:t xml:space="preserve"> AC6 and GCC</w:t>
      </w:r>
      <w:bookmarkEnd w:id="61"/>
    </w:p>
    <w:p w14:paraId="581D9B25" w14:textId="483F0F81" w:rsidR="005343BD" w:rsidRPr="005343BD" w:rsidRDefault="005343BD" w:rsidP="00BF7C0A">
      <w:pPr>
        <w:pStyle w:val="paragraph"/>
        <w:numPr>
          <w:ilvl w:val="0"/>
          <w:numId w:val="20"/>
        </w:numPr>
        <w:spacing w:before="0" w:beforeAutospacing="0" w:after="0" w:afterAutospacing="0" w:line="276" w:lineRule="auto"/>
        <w:textAlignment w:val="baseline"/>
        <w:rPr>
          <w:rStyle w:val="normaltextrun"/>
          <w:rFonts w:asciiTheme="minorHAnsi" w:hAnsiTheme="minorHAnsi" w:cstheme="minorBidi"/>
          <w:sz w:val="22"/>
          <w:szCs w:val="22"/>
        </w:rPr>
      </w:pPr>
      <w:r w:rsidRPr="005343BD">
        <w:rPr>
          <w:rFonts w:asciiTheme="minorHAnsi" w:hAnsiTheme="minorHAnsi" w:cstheme="minorBidi"/>
          <w:sz w:val="22"/>
          <w:szCs w:val="22"/>
        </w:rPr>
        <w:t xml:space="preserve">Use a Release build when the binary is intended to be flashed onto the device. A Debug build generates </w:t>
      </w:r>
      <w:proofErr w:type="gramStart"/>
      <w:r w:rsidRPr="005343BD">
        <w:rPr>
          <w:rFonts w:asciiTheme="minorHAnsi" w:hAnsiTheme="minorHAnsi" w:cstheme="minorBidi"/>
          <w:sz w:val="22"/>
          <w:szCs w:val="22"/>
        </w:rPr>
        <w:t>an .</w:t>
      </w:r>
      <w:proofErr w:type="spellStart"/>
      <w:r w:rsidRPr="005343BD">
        <w:rPr>
          <w:rFonts w:asciiTheme="minorHAnsi" w:hAnsiTheme="minorHAnsi" w:cstheme="minorBidi"/>
          <w:sz w:val="22"/>
          <w:szCs w:val="22"/>
        </w:rPr>
        <w:t>axf</w:t>
      </w:r>
      <w:proofErr w:type="spellEnd"/>
      <w:proofErr w:type="gramEnd"/>
      <w:r w:rsidRPr="005343BD">
        <w:rPr>
          <w:rFonts w:asciiTheme="minorHAnsi" w:hAnsiTheme="minorHAnsi" w:cstheme="minorBidi"/>
          <w:sz w:val="22"/>
          <w:szCs w:val="22"/>
        </w:rPr>
        <w:t>/.elf file with debug symbols, making it suitable for debugging purposes</w:t>
      </w:r>
      <w:r>
        <w:rPr>
          <w:rStyle w:val="normaltextrun"/>
          <w:rFonts w:asciiTheme="minorHAnsi" w:hAnsiTheme="minorHAnsi" w:cstheme="minorBidi"/>
          <w:sz w:val="22"/>
          <w:szCs w:val="22"/>
        </w:rPr>
        <w:t>.</w:t>
      </w:r>
      <w:r w:rsidR="00985277">
        <w:rPr>
          <w:rStyle w:val="normaltextrun"/>
          <w:rFonts w:asciiTheme="minorHAnsi" w:hAnsiTheme="minorHAnsi" w:cstheme="minorBidi"/>
          <w:sz w:val="22"/>
          <w:szCs w:val="22"/>
        </w:rPr>
        <w:t xml:space="preserve"> </w:t>
      </w:r>
      <w:r w:rsidR="00985277" w:rsidRPr="00985277">
        <w:rPr>
          <w:rFonts w:asciiTheme="minorHAnsi" w:hAnsiTheme="minorHAnsi" w:cstheme="minorBidi"/>
          <w:sz w:val="22"/>
          <w:szCs w:val="22"/>
        </w:rPr>
        <w:t xml:space="preserve">Choose the </w:t>
      </w:r>
      <w:proofErr w:type="spellStart"/>
      <w:r w:rsidR="00985277" w:rsidRPr="00985277">
        <w:rPr>
          <w:rFonts w:asciiTheme="minorHAnsi" w:hAnsiTheme="minorHAnsi" w:cstheme="minorBidi"/>
          <w:sz w:val="22"/>
          <w:szCs w:val="22"/>
        </w:rPr>
        <w:t>UnitestDebug</w:t>
      </w:r>
      <w:proofErr w:type="spellEnd"/>
      <w:r w:rsidR="00985277" w:rsidRPr="00985277">
        <w:rPr>
          <w:rFonts w:asciiTheme="minorHAnsi" w:hAnsiTheme="minorHAnsi" w:cstheme="minorBidi"/>
          <w:sz w:val="22"/>
          <w:szCs w:val="22"/>
        </w:rPr>
        <w:t xml:space="preserve"> build option to generate </w:t>
      </w:r>
      <w:proofErr w:type="gramStart"/>
      <w:r w:rsidR="00985277">
        <w:rPr>
          <w:rFonts w:asciiTheme="minorHAnsi" w:hAnsiTheme="minorHAnsi" w:cstheme="minorBidi"/>
          <w:sz w:val="22"/>
          <w:szCs w:val="22"/>
        </w:rPr>
        <w:t xml:space="preserve">an </w:t>
      </w:r>
      <w:r w:rsidR="00985277" w:rsidRPr="00985277">
        <w:rPr>
          <w:rFonts w:asciiTheme="minorHAnsi" w:hAnsiTheme="minorHAnsi" w:cstheme="minorBidi"/>
          <w:sz w:val="22"/>
          <w:szCs w:val="22"/>
        </w:rPr>
        <w:t>.</w:t>
      </w:r>
      <w:proofErr w:type="spellStart"/>
      <w:r w:rsidR="00985277" w:rsidRPr="00985277">
        <w:rPr>
          <w:rFonts w:asciiTheme="minorHAnsi" w:hAnsiTheme="minorHAnsi" w:cstheme="minorBidi"/>
          <w:sz w:val="22"/>
          <w:szCs w:val="22"/>
        </w:rPr>
        <w:t>axf</w:t>
      </w:r>
      <w:proofErr w:type="spellEnd"/>
      <w:proofErr w:type="gramEnd"/>
      <w:r w:rsidR="00985277" w:rsidRPr="00985277">
        <w:rPr>
          <w:rFonts w:asciiTheme="minorHAnsi" w:hAnsiTheme="minorHAnsi" w:cstheme="minorBidi"/>
          <w:sz w:val="22"/>
          <w:szCs w:val="22"/>
        </w:rPr>
        <w:t>/.elf file that can be used for running Unity tests.</w:t>
      </w:r>
    </w:p>
    <w:p w14:paraId="1238812C" w14:textId="7AFD07B5" w:rsidR="004818CD" w:rsidRDefault="00D507B0" w:rsidP="00BF7C0A">
      <w:pPr>
        <w:pStyle w:val="paragraph"/>
        <w:numPr>
          <w:ilvl w:val="0"/>
          <w:numId w:val="20"/>
        </w:numPr>
        <w:spacing w:before="0" w:beforeAutospacing="0" w:after="0" w:afterAutospacing="0" w:line="276" w:lineRule="auto"/>
        <w:textAlignment w:val="baseline"/>
        <w:rPr>
          <w:rStyle w:val="eop"/>
          <w:rFonts w:asciiTheme="minorHAnsi" w:hAnsiTheme="minorHAnsi" w:cstheme="minorBidi"/>
          <w:sz w:val="22"/>
          <w:szCs w:val="22"/>
        </w:rPr>
      </w:pPr>
      <w:r w:rsidRPr="57FB79EB">
        <w:rPr>
          <w:rStyle w:val="normaltextrun"/>
          <w:rFonts w:asciiTheme="minorHAnsi" w:hAnsiTheme="minorHAnsi" w:cstheme="minorBidi"/>
          <w:sz w:val="22"/>
          <w:szCs w:val="22"/>
          <w:lang w:val="en-US"/>
        </w:rPr>
        <w:t>According to the selected “</w:t>
      </w:r>
      <w:commentRangeStart w:id="64"/>
      <w:commentRangeStart w:id="65"/>
      <w:r w:rsidRPr="57FB79EB">
        <w:rPr>
          <w:rStyle w:val="normaltextrun"/>
          <w:rFonts w:asciiTheme="minorHAnsi" w:hAnsiTheme="minorHAnsi" w:cstheme="minorBidi"/>
          <w:sz w:val="22"/>
          <w:szCs w:val="22"/>
          <w:lang w:val="en-US"/>
        </w:rPr>
        <w:t xml:space="preserve">Project </w:t>
      </w:r>
      <w:ins w:id="66" w:author="Priyadharshini Natarajan (CW)" w:date="2025-06-10T14:46:00Z">
        <w:r w:rsidR="00937FA6">
          <w:rPr>
            <w:rStyle w:val="normaltextrun"/>
            <w:rFonts w:asciiTheme="minorHAnsi" w:hAnsiTheme="minorHAnsi" w:cstheme="minorBidi"/>
            <w:sz w:val="22"/>
            <w:szCs w:val="22"/>
            <w:lang w:val="en-US"/>
          </w:rPr>
          <w:t>T</w:t>
        </w:r>
      </w:ins>
      <w:ins w:id="67" w:author="Priyadharshini Natarajan (CW)" w:date="2025-06-10T04:05:00Z">
        <w:r w:rsidR="181A150D" w:rsidRPr="57FB79EB">
          <w:rPr>
            <w:rStyle w:val="normaltextrun"/>
            <w:rFonts w:asciiTheme="minorHAnsi" w:hAnsiTheme="minorHAnsi" w:cstheme="minorBidi"/>
            <w:sz w:val="22"/>
            <w:szCs w:val="22"/>
            <w:lang w:val="en-US"/>
          </w:rPr>
          <w:t>ype</w:t>
        </w:r>
      </w:ins>
      <w:commentRangeEnd w:id="64"/>
      <w:r w:rsidRPr="57FB79EB">
        <w:rPr>
          <w:rStyle w:val="CommentReference"/>
          <w:rFonts w:asciiTheme="minorHAnsi" w:hAnsiTheme="minorHAnsi" w:cstheme="minorBidi"/>
          <w:sz w:val="22"/>
          <w:szCs w:val="22"/>
          <w:lang w:val="en-US"/>
        </w:rPr>
        <w:commentReference w:id="64"/>
      </w:r>
      <w:commentRangeEnd w:id="65"/>
      <w:r w:rsidRPr="57FB79EB">
        <w:rPr>
          <w:rStyle w:val="CommentReference"/>
          <w:rFonts w:asciiTheme="minorHAnsi" w:hAnsiTheme="minorHAnsi" w:cstheme="minorBidi"/>
          <w:sz w:val="22"/>
          <w:szCs w:val="22"/>
          <w:lang w:val="en-US"/>
        </w:rPr>
        <w:commentReference w:id="65"/>
      </w:r>
      <w:r w:rsidRPr="57FB79EB">
        <w:rPr>
          <w:rStyle w:val="normaltextrun"/>
          <w:rFonts w:asciiTheme="minorHAnsi" w:hAnsiTheme="minorHAnsi" w:cstheme="minorBidi"/>
          <w:sz w:val="22"/>
          <w:szCs w:val="22"/>
          <w:lang w:val="en-US"/>
        </w:rPr>
        <w:t>”, the specific applications will be populated in the “Applications” dropdown</w:t>
      </w:r>
      <w:r w:rsidR="004B0B8C" w:rsidRPr="57FB79EB">
        <w:rPr>
          <w:rStyle w:val="normaltextrun"/>
          <w:rFonts w:asciiTheme="minorHAnsi" w:hAnsiTheme="minorHAnsi" w:cstheme="minorBidi"/>
          <w:sz w:val="22"/>
          <w:szCs w:val="22"/>
          <w:lang w:val="en-US"/>
        </w:rPr>
        <w:t>.</w:t>
      </w:r>
      <w:r w:rsidR="004B0B8C" w:rsidRPr="57FB79EB">
        <w:rPr>
          <w:rStyle w:val="eop"/>
          <w:rFonts w:asciiTheme="minorHAnsi" w:hAnsiTheme="minorHAnsi" w:cstheme="minorBidi"/>
          <w:sz w:val="22"/>
          <w:szCs w:val="22"/>
        </w:rPr>
        <w:t> </w:t>
      </w:r>
      <w:r w:rsidR="008B24B2" w:rsidRPr="57FB79EB">
        <w:rPr>
          <w:rStyle w:val="eop"/>
          <w:rFonts w:asciiTheme="minorHAnsi" w:hAnsiTheme="minorHAnsi" w:cstheme="minorBidi"/>
          <w:sz w:val="22"/>
          <w:szCs w:val="22"/>
        </w:rPr>
        <w:t xml:space="preserve">Initially the “Edit configs” and “Build” buttons will be disabled. </w:t>
      </w:r>
      <w:commentRangeStart w:id="68"/>
      <w:commentRangeStart w:id="69"/>
      <w:commentRangeStart w:id="70"/>
      <w:r w:rsidR="008B24B2" w:rsidRPr="57FB79EB">
        <w:rPr>
          <w:rStyle w:val="eop"/>
          <w:rFonts w:asciiTheme="minorHAnsi" w:hAnsiTheme="minorHAnsi" w:cstheme="minorBidi"/>
          <w:sz w:val="22"/>
          <w:szCs w:val="22"/>
        </w:rPr>
        <w:t xml:space="preserve">Once a proper </w:t>
      </w:r>
      <w:r w:rsidRPr="57FB79EB">
        <w:rPr>
          <w:rStyle w:val="eop"/>
          <w:rFonts w:asciiTheme="minorHAnsi" w:hAnsiTheme="minorHAnsi" w:cstheme="minorBidi"/>
          <w:sz w:val="22"/>
          <w:szCs w:val="22"/>
        </w:rPr>
        <w:t>Application is selected and applied from the dropdown, these buttons will be enabled.</w:t>
      </w:r>
      <w:commentRangeEnd w:id="68"/>
      <w:r w:rsidR="00ED323C">
        <w:rPr>
          <w:rStyle w:val="CommentReference"/>
          <w:rFonts w:asciiTheme="minorHAnsi" w:hAnsiTheme="minorHAnsi" w:cstheme="minorBidi"/>
          <w:sz w:val="22"/>
          <w:szCs w:val="22"/>
        </w:rPr>
        <w:commentReference w:id="68"/>
      </w:r>
      <w:commentRangeEnd w:id="69"/>
      <w:r w:rsidR="003314A2">
        <w:rPr>
          <w:rStyle w:val="CommentReference"/>
          <w:rFonts w:asciiTheme="minorHAnsi" w:hAnsiTheme="minorHAnsi" w:cstheme="minorBidi"/>
          <w:sz w:val="22"/>
          <w:szCs w:val="22"/>
        </w:rPr>
        <w:commentReference w:id="69"/>
      </w:r>
      <w:commentRangeEnd w:id="70"/>
      <w:r>
        <w:rPr>
          <w:rStyle w:val="CommentReference"/>
          <w:rFonts w:asciiTheme="minorHAnsi" w:hAnsiTheme="minorHAnsi" w:cstheme="minorBidi"/>
          <w:sz w:val="22"/>
          <w:szCs w:val="22"/>
        </w:rPr>
        <w:commentReference w:id="70"/>
      </w:r>
    </w:p>
    <w:p w14:paraId="5D4A8F1C" w14:textId="0BB1EFAD" w:rsidR="00867785" w:rsidRDefault="00556448" w:rsidP="00BF7C0A">
      <w:pPr>
        <w:pStyle w:val="paragraph"/>
        <w:numPr>
          <w:ilvl w:val="0"/>
          <w:numId w:val="20"/>
        </w:numPr>
        <w:spacing w:before="0" w:beforeAutospacing="0" w:after="0" w:afterAutospacing="0" w:line="276" w:lineRule="auto"/>
        <w:textAlignment w:val="baseline"/>
        <w:rPr>
          <w:rStyle w:val="eop"/>
          <w:rFonts w:asciiTheme="minorHAnsi" w:hAnsiTheme="minorHAnsi" w:cstheme="minorBidi"/>
          <w:sz w:val="22"/>
          <w:szCs w:val="22"/>
        </w:rPr>
      </w:pPr>
      <w:r w:rsidRPr="00556448">
        <w:rPr>
          <w:rStyle w:val="eop"/>
          <w:rFonts w:asciiTheme="minorHAnsi" w:hAnsiTheme="minorHAnsi" w:cstheme="minorBidi"/>
          <w:sz w:val="22"/>
          <w:szCs w:val="22"/>
        </w:rPr>
        <w:t>When AC6 is selected as the compiler, a prompt will appear requesting the AC6 License query value. Enter the value and click OK to set the license and begin the AC6 build</w:t>
      </w:r>
      <w:r>
        <w:rPr>
          <w:rStyle w:val="eop"/>
          <w:rFonts w:asciiTheme="minorHAnsi" w:hAnsiTheme="minorHAnsi" w:cstheme="minorBidi"/>
          <w:sz w:val="22"/>
          <w:szCs w:val="22"/>
        </w:rPr>
        <w:t>.</w:t>
      </w:r>
    </w:p>
    <w:p w14:paraId="102E92A8" w14:textId="55286676" w:rsidR="00867785" w:rsidRPr="00867785" w:rsidRDefault="001558A4" w:rsidP="00867785">
      <w:pPr>
        <w:pStyle w:val="paragraph"/>
        <w:spacing w:before="0" w:beforeAutospacing="0" w:after="0" w:afterAutospacing="0" w:line="276" w:lineRule="auto"/>
        <w:ind w:left="720" w:firstLine="0"/>
        <w:textAlignment w:val="baseline"/>
        <w:rPr>
          <w:rStyle w:val="eop"/>
          <w:rFonts w:asciiTheme="minorHAnsi" w:hAnsiTheme="minorHAnsi" w:cstheme="minorBidi"/>
          <w:sz w:val="22"/>
          <w:szCs w:val="22"/>
        </w:rPr>
      </w:pPr>
      <w:r w:rsidRPr="001558A4">
        <w:rPr>
          <w:rFonts w:asciiTheme="minorHAnsi" w:hAnsiTheme="minorHAnsi" w:cstheme="minorBidi"/>
          <w:sz w:val="22"/>
          <w:szCs w:val="22"/>
        </w:rPr>
        <w:t>License Query</w:t>
      </w:r>
      <w:r>
        <w:rPr>
          <w:rFonts w:asciiTheme="minorHAnsi" w:hAnsiTheme="minorHAnsi" w:cstheme="minorBidi"/>
          <w:sz w:val="22"/>
          <w:szCs w:val="22"/>
        </w:rPr>
        <w:t xml:space="preserve"> Format</w:t>
      </w:r>
      <w:r w:rsidRPr="001558A4">
        <w:rPr>
          <w:rFonts w:asciiTheme="minorHAnsi" w:hAnsiTheme="minorHAnsi" w:cstheme="minorBidi"/>
          <w:sz w:val="22"/>
          <w:szCs w:val="22"/>
        </w:rPr>
        <w:t>:</w:t>
      </w:r>
      <w:r w:rsidRPr="001558A4">
        <w:rPr>
          <w:rFonts w:asciiTheme="minorHAnsi" w:hAnsiTheme="minorHAnsi" w:cstheme="minorBidi"/>
          <w:sz w:val="22"/>
          <w:szCs w:val="22"/>
        </w:rPr>
        <w:br/>
        <w:t>ARMLM_ONDEMAND_ACTIVATION=&lt;LICENSE_KEY&gt;@http://&lt;SERVER_ADDRESS&gt;:&lt;PORT&gt;</w:t>
      </w:r>
      <w:r w:rsidR="00867785">
        <w:rPr>
          <w:rFonts w:asciiTheme="minorHAnsi" w:hAnsiTheme="minorHAnsi" w:cstheme="minorBidi"/>
          <w:sz w:val="22"/>
          <w:szCs w:val="22"/>
        </w:rPr>
        <w:br/>
      </w:r>
    </w:p>
    <w:p w14:paraId="2ABA03CF" w14:textId="77777777" w:rsidR="00BA0D91" w:rsidRDefault="00556448" w:rsidP="00BA0D91">
      <w:pPr>
        <w:pStyle w:val="paragraph"/>
        <w:keepNext/>
        <w:spacing w:before="0" w:beforeAutospacing="0" w:after="0" w:afterAutospacing="0" w:line="276" w:lineRule="auto"/>
        <w:ind w:left="0" w:firstLine="0"/>
        <w:jc w:val="center"/>
        <w:textAlignment w:val="baseline"/>
      </w:pPr>
      <w:r w:rsidRPr="00556448">
        <w:rPr>
          <w:rStyle w:val="eop"/>
          <w:rFonts w:asciiTheme="minorHAnsi" w:hAnsiTheme="minorHAnsi" w:cstheme="minorBidi"/>
          <w:noProof/>
          <w:sz w:val="22"/>
          <w:szCs w:val="22"/>
        </w:rPr>
        <w:lastRenderedPageBreak/>
        <w:drawing>
          <wp:inline distT="0" distB="0" distL="0" distR="0" wp14:anchorId="662D3085" wp14:editId="4545EFE3">
            <wp:extent cx="2886075" cy="1629453"/>
            <wp:effectExtent l="0" t="0" r="0" b="8890"/>
            <wp:docPr id="65902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20301" name=""/>
                    <pic:cNvPicPr/>
                  </pic:nvPicPr>
                  <pic:blipFill>
                    <a:blip r:embed="rId34"/>
                    <a:stretch>
                      <a:fillRect/>
                    </a:stretch>
                  </pic:blipFill>
                  <pic:spPr>
                    <a:xfrm>
                      <a:off x="0" y="0"/>
                      <a:ext cx="2901350" cy="1638077"/>
                    </a:xfrm>
                    <a:prstGeom prst="rect">
                      <a:avLst/>
                    </a:prstGeom>
                  </pic:spPr>
                </pic:pic>
              </a:graphicData>
            </a:graphic>
          </wp:inline>
        </w:drawing>
      </w:r>
    </w:p>
    <w:p w14:paraId="31A27CA5" w14:textId="02964C15" w:rsidR="00556448" w:rsidRPr="00BA0D91" w:rsidRDefault="00BA0D91" w:rsidP="00BA0D91">
      <w:pPr>
        <w:pStyle w:val="Caption"/>
        <w:jc w:val="center"/>
        <w:rPr>
          <w:rStyle w:val="eop"/>
          <w:sz w:val="24"/>
          <w:szCs w:val="24"/>
        </w:rPr>
      </w:pPr>
      <w:bookmarkStart w:id="71" w:name="_Toc206776015"/>
      <w:r>
        <w:t xml:space="preserve">Figure </w:t>
      </w:r>
      <w:fldSimple w:instr=" SEQ Figure \* ARABIC ">
        <w:r w:rsidR="001212DB">
          <w:rPr>
            <w:noProof/>
          </w:rPr>
          <w:t>23</w:t>
        </w:r>
      </w:fldSimple>
      <w:r>
        <w:t xml:space="preserve"> </w:t>
      </w:r>
      <w:r w:rsidRPr="00866BA8">
        <w:t>AC6 compiler dialog box</w:t>
      </w:r>
      <w:bookmarkEnd w:id="71"/>
    </w:p>
    <w:p w14:paraId="3B2569B8" w14:textId="77777777" w:rsidR="00BA0D91" w:rsidRDefault="009E00D3" w:rsidP="00BA0D91">
      <w:pPr>
        <w:pStyle w:val="paragraph"/>
        <w:keepNext/>
        <w:numPr>
          <w:ilvl w:val="0"/>
          <w:numId w:val="20"/>
        </w:numPr>
        <w:spacing w:after="0" w:line="276" w:lineRule="auto"/>
        <w:textAlignment w:val="baseline"/>
      </w:pPr>
      <w:r w:rsidRPr="00EF7794">
        <w:rPr>
          <w:rStyle w:val="eop"/>
          <w:rFonts w:asciiTheme="minorHAnsi" w:hAnsiTheme="minorHAnsi" w:cstheme="minorHAnsi"/>
          <w:b/>
          <w:bCs/>
          <w:sz w:val="22"/>
          <w:szCs w:val="22"/>
        </w:rPr>
        <w:t>Application:</w:t>
      </w:r>
      <w:r w:rsidRPr="009E00D3">
        <w:rPr>
          <w:rStyle w:val="eop"/>
          <w:rFonts w:asciiTheme="minorHAnsi" w:hAnsiTheme="minorHAnsi" w:cstheme="minorHAnsi"/>
          <w:sz w:val="22"/>
          <w:szCs w:val="22"/>
        </w:rPr>
        <w:t xml:space="preserve"> Select the application to be loaded from the dropdown. </w:t>
      </w:r>
      <w:r w:rsidR="00B904F6">
        <w:rPr>
          <w:rStyle w:val="eop"/>
          <w:rFonts w:asciiTheme="minorHAnsi" w:hAnsiTheme="minorHAnsi" w:cstheme="minorHAnsi"/>
          <w:sz w:val="22"/>
          <w:szCs w:val="22"/>
        </w:rPr>
        <w:br/>
      </w:r>
      <w:r w:rsidR="005B5585">
        <w:rPr>
          <w:rStyle w:val="eop"/>
          <w:rFonts w:asciiTheme="minorHAnsi" w:hAnsiTheme="minorHAnsi" w:cstheme="minorHAnsi"/>
          <w:sz w:val="22"/>
          <w:szCs w:val="22"/>
        </w:rPr>
        <w:br/>
      </w:r>
      <w:r w:rsidR="005B5585" w:rsidRPr="005B5585">
        <w:rPr>
          <w:rStyle w:val="eop"/>
          <w:rFonts w:asciiTheme="minorHAnsi" w:hAnsiTheme="minorHAnsi" w:cstheme="minorHAnsi"/>
          <w:noProof/>
          <w:sz w:val="22"/>
          <w:szCs w:val="22"/>
        </w:rPr>
        <w:drawing>
          <wp:inline distT="0" distB="0" distL="0" distR="0" wp14:anchorId="7D0E2EE7" wp14:editId="3361BCB0">
            <wp:extent cx="5731510" cy="1265555"/>
            <wp:effectExtent l="0" t="0" r="2540" b="0"/>
            <wp:docPr id="8768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42012" name=""/>
                    <pic:cNvPicPr/>
                  </pic:nvPicPr>
                  <pic:blipFill>
                    <a:blip r:embed="rId35"/>
                    <a:stretch>
                      <a:fillRect/>
                    </a:stretch>
                  </pic:blipFill>
                  <pic:spPr>
                    <a:xfrm>
                      <a:off x="0" y="0"/>
                      <a:ext cx="5731510" cy="1265555"/>
                    </a:xfrm>
                    <a:prstGeom prst="rect">
                      <a:avLst/>
                    </a:prstGeom>
                  </pic:spPr>
                </pic:pic>
              </a:graphicData>
            </a:graphic>
          </wp:inline>
        </w:drawing>
      </w:r>
    </w:p>
    <w:p w14:paraId="6566D347" w14:textId="4415C4B3" w:rsidR="009E00D3" w:rsidRPr="00673DE2" w:rsidRDefault="00BA0D91" w:rsidP="00BA0D91">
      <w:pPr>
        <w:pStyle w:val="Caption"/>
        <w:jc w:val="center"/>
        <w:rPr>
          <w:rStyle w:val="eop"/>
        </w:rPr>
      </w:pPr>
      <w:bookmarkStart w:id="72" w:name="_Toc206776016"/>
      <w:r>
        <w:t xml:space="preserve">Figure </w:t>
      </w:r>
      <w:fldSimple w:instr=" SEQ Figure \* ARABIC ">
        <w:r w:rsidR="001212DB">
          <w:rPr>
            <w:noProof/>
          </w:rPr>
          <w:t>24</w:t>
        </w:r>
      </w:fldSimple>
      <w:r>
        <w:t xml:space="preserve"> </w:t>
      </w:r>
      <w:r w:rsidRPr="00F24ADD">
        <w:t>Application dropdown</w:t>
      </w:r>
      <w:bookmarkEnd w:id="72"/>
    </w:p>
    <w:p w14:paraId="6F352824" w14:textId="77777777" w:rsidR="00BA0D91" w:rsidRDefault="00DB1172" w:rsidP="00BA0D91">
      <w:pPr>
        <w:pStyle w:val="paragraph"/>
        <w:keepNext/>
        <w:numPr>
          <w:ilvl w:val="0"/>
          <w:numId w:val="20"/>
        </w:numPr>
        <w:spacing w:after="0" w:line="276" w:lineRule="auto"/>
        <w:textAlignment w:val="baseline"/>
      </w:pPr>
      <w:r w:rsidRPr="000C4822">
        <w:rPr>
          <w:rStyle w:val="eop"/>
          <w:rFonts w:asciiTheme="minorHAnsi" w:hAnsiTheme="minorHAnsi" w:cstheme="minorHAnsi"/>
          <w:b/>
          <w:bCs/>
          <w:sz w:val="22"/>
          <w:szCs w:val="22"/>
        </w:rPr>
        <w:t>Edit Configs:</w:t>
      </w:r>
      <w:r>
        <w:rPr>
          <w:rStyle w:val="eop"/>
          <w:rFonts w:asciiTheme="minorHAnsi" w:hAnsiTheme="minorHAnsi" w:cstheme="minorHAnsi"/>
          <w:sz w:val="22"/>
          <w:szCs w:val="22"/>
        </w:rPr>
        <w:t xml:space="preserve"> The edit configs button will open the </w:t>
      </w:r>
      <w:proofErr w:type="spellStart"/>
      <w:r>
        <w:rPr>
          <w:rStyle w:val="eop"/>
          <w:rFonts w:asciiTheme="minorHAnsi" w:hAnsiTheme="minorHAnsi" w:cstheme="minorHAnsi"/>
          <w:sz w:val="22"/>
          <w:szCs w:val="22"/>
        </w:rPr>
        <w:t>menuconfig</w:t>
      </w:r>
      <w:proofErr w:type="spellEnd"/>
      <w:r>
        <w:rPr>
          <w:rStyle w:val="eop"/>
          <w:rFonts w:asciiTheme="minorHAnsi" w:hAnsiTheme="minorHAnsi" w:cstheme="minorHAnsi"/>
          <w:sz w:val="22"/>
          <w:szCs w:val="22"/>
        </w:rPr>
        <w:t xml:space="preserve"> layout in the terminal. Users can set the appropriate configurations using this menu.</w:t>
      </w:r>
      <w:r w:rsidR="00187169">
        <w:rPr>
          <w:rStyle w:val="eop"/>
          <w:rFonts w:asciiTheme="minorHAnsi" w:hAnsiTheme="minorHAnsi" w:cstheme="minorHAnsi"/>
          <w:sz w:val="22"/>
          <w:szCs w:val="22"/>
        </w:rPr>
        <w:br/>
      </w:r>
      <w:r w:rsidR="00187169">
        <w:rPr>
          <w:rStyle w:val="eop"/>
          <w:rFonts w:asciiTheme="minorHAnsi" w:hAnsiTheme="minorHAnsi" w:cstheme="minorHAnsi"/>
          <w:sz w:val="22"/>
          <w:szCs w:val="22"/>
        </w:rPr>
        <w:br/>
      </w:r>
      <w:r w:rsidR="00187169" w:rsidRPr="00D507B0">
        <w:rPr>
          <w:rStyle w:val="eop"/>
          <w:rFonts w:asciiTheme="minorHAnsi" w:hAnsiTheme="minorHAnsi" w:cstheme="minorHAnsi"/>
          <w:noProof/>
          <w:sz w:val="22"/>
          <w:szCs w:val="22"/>
        </w:rPr>
        <w:drawing>
          <wp:inline distT="0" distB="0" distL="0" distR="0" wp14:anchorId="70EECAFC" wp14:editId="13EE1C3C">
            <wp:extent cx="5637045" cy="2996514"/>
            <wp:effectExtent l="0" t="0" r="1905" b="0"/>
            <wp:docPr id="52094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2901" name=""/>
                    <pic:cNvPicPr/>
                  </pic:nvPicPr>
                  <pic:blipFill>
                    <a:blip r:embed="rId36"/>
                    <a:stretch>
                      <a:fillRect/>
                    </a:stretch>
                  </pic:blipFill>
                  <pic:spPr>
                    <a:xfrm>
                      <a:off x="0" y="0"/>
                      <a:ext cx="5652457" cy="3004707"/>
                    </a:xfrm>
                    <a:prstGeom prst="rect">
                      <a:avLst/>
                    </a:prstGeom>
                  </pic:spPr>
                </pic:pic>
              </a:graphicData>
            </a:graphic>
          </wp:inline>
        </w:drawing>
      </w:r>
    </w:p>
    <w:p w14:paraId="7E7B38EA" w14:textId="0033C26F" w:rsidR="00DB1172" w:rsidRPr="00673DE2" w:rsidRDefault="00BA0D91" w:rsidP="00BA0D91">
      <w:pPr>
        <w:pStyle w:val="Caption"/>
        <w:jc w:val="center"/>
        <w:rPr>
          <w:rStyle w:val="eop"/>
        </w:rPr>
      </w:pPr>
      <w:bookmarkStart w:id="73" w:name="_Toc206776017"/>
      <w:r>
        <w:t xml:space="preserve">Figure </w:t>
      </w:r>
      <w:fldSimple w:instr=" SEQ Figure \* ARABIC ">
        <w:r w:rsidR="001212DB">
          <w:rPr>
            <w:noProof/>
          </w:rPr>
          <w:t>25</w:t>
        </w:r>
      </w:fldSimple>
      <w:r>
        <w:t xml:space="preserve"> </w:t>
      </w:r>
      <w:r w:rsidRPr="00817551">
        <w:t>Edit Config view</w:t>
      </w:r>
      <w:bookmarkEnd w:id="73"/>
    </w:p>
    <w:p w14:paraId="26BAE89E" w14:textId="77777777" w:rsidR="002C79C1" w:rsidRDefault="00561EF1" w:rsidP="002C79C1">
      <w:pPr>
        <w:pStyle w:val="paragraph"/>
        <w:keepNext/>
        <w:numPr>
          <w:ilvl w:val="1"/>
          <w:numId w:val="20"/>
        </w:numPr>
        <w:spacing w:before="0" w:beforeAutospacing="0" w:after="0" w:afterAutospacing="0" w:line="276" w:lineRule="auto"/>
        <w:textAlignment w:val="baseline"/>
      </w:pPr>
      <w:r>
        <w:rPr>
          <w:rStyle w:val="eop"/>
          <w:rFonts w:asciiTheme="minorHAnsi" w:hAnsiTheme="minorHAnsi" w:cstheme="minorHAnsi"/>
          <w:sz w:val="22"/>
          <w:szCs w:val="22"/>
        </w:rPr>
        <w:t xml:space="preserve">Once </w:t>
      </w:r>
      <w:r w:rsidR="00317CA5">
        <w:rPr>
          <w:rStyle w:val="eop"/>
          <w:rFonts w:asciiTheme="minorHAnsi" w:hAnsiTheme="minorHAnsi" w:cstheme="minorHAnsi"/>
          <w:sz w:val="22"/>
          <w:szCs w:val="22"/>
        </w:rPr>
        <w:t>the configs are edited and saved to .config, users have the option to save thei</w:t>
      </w:r>
      <w:r w:rsidR="00631820">
        <w:rPr>
          <w:rStyle w:val="eop"/>
          <w:rFonts w:asciiTheme="minorHAnsi" w:hAnsiTheme="minorHAnsi" w:cstheme="minorHAnsi"/>
          <w:sz w:val="22"/>
          <w:szCs w:val="22"/>
        </w:rPr>
        <w:t xml:space="preserve">r custom </w:t>
      </w:r>
      <w:proofErr w:type="spellStart"/>
      <w:r w:rsidR="00631820">
        <w:rPr>
          <w:rStyle w:val="eop"/>
          <w:rFonts w:asciiTheme="minorHAnsi" w:hAnsiTheme="minorHAnsi" w:cstheme="minorHAnsi"/>
          <w:sz w:val="22"/>
          <w:szCs w:val="22"/>
        </w:rPr>
        <w:t>defconfig</w:t>
      </w:r>
      <w:proofErr w:type="spellEnd"/>
      <w:r w:rsidR="00631820">
        <w:rPr>
          <w:rStyle w:val="eop"/>
          <w:rFonts w:asciiTheme="minorHAnsi" w:hAnsiTheme="minorHAnsi" w:cstheme="minorHAnsi"/>
          <w:sz w:val="22"/>
          <w:szCs w:val="22"/>
        </w:rPr>
        <w:t xml:space="preserve">. A prompt for saving the custom </w:t>
      </w:r>
      <w:proofErr w:type="spellStart"/>
      <w:r w:rsidR="00631820">
        <w:rPr>
          <w:rStyle w:val="eop"/>
          <w:rFonts w:asciiTheme="minorHAnsi" w:hAnsiTheme="minorHAnsi" w:cstheme="minorHAnsi"/>
          <w:sz w:val="22"/>
          <w:szCs w:val="22"/>
        </w:rPr>
        <w:t>defconfig</w:t>
      </w:r>
      <w:proofErr w:type="spellEnd"/>
      <w:r w:rsidR="00631820">
        <w:rPr>
          <w:rStyle w:val="eop"/>
          <w:rFonts w:asciiTheme="minorHAnsi" w:hAnsiTheme="minorHAnsi" w:cstheme="minorHAnsi"/>
          <w:sz w:val="22"/>
          <w:szCs w:val="22"/>
        </w:rPr>
        <w:t xml:space="preserve"> will appear </w:t>
      </w:r>
      <w:r w:rsidR="009A38E8">
        <w:rPr>
          <w:rStyle w:val="eop"/>
          <w:rFonts w:asciiTheme="minorHAnsi" w:hAnsiTheme="minorHAnsi" w:cstheme="minorHAnsi"/>
          <w:sz w:val="22"/>
          <w:szCs w:val="22"/>
        </w:rPr>
        <w:t>like shown in below figure.</w:t>
      </w:r>
      <w:r w:rsidR="001A46C4">
        <w:rPr>
          <w:rStyle w:val="eop"/>
          <w:rFonts w:asciiTheme="minorHAnsi" w:hAnsiTheme="minorHAnsi" w:cstheme="minorHAnsi"/>
          <w:sz w:val="22"/>
          <w:szCs w:val="22"/>
        </w:rPr>
        <w:br/>
      </w:r>
      <w:r w:rsidR="00FD79E8">
        <w:rPr>
          <w:rStyle w:val="eop"/>
          <w:rFonts w:asciiTheme="minorHAnsi" w:hAnsiTheme="minorHAnsi" w:cstheme="minorHAnsi"/>
          <w:sz w:val="22"/>
          <w:szCs w:val="22"/>
        </w:rPr>
        <w:lastRenderedPageBreak/>
        <w:br/>
      </w:r>
      <w:r w:rsidR="001A46C4" w:rsidRPr="001A46C4">
        <w:rPr>
          <w:rStyle w:val="eop"/>
          <w:rFonts w:asciiTheme="minorHAnsi" w:hAnsiTheme="minorHAnsi" w:cstheme="minorHAnsi"/>
          <w:noProof/>
          <w:sz w:val="22"/>
          <w:szCs w:val="22"/>
        </w:rPr>
        <w:drawing>
          <wp:inline distT="0" distB="0" distL="0" distR="0" wp14:anchorId="1E21C128" wp14:editId="5D484B0A">
            <wp:extent cx="5016678" cy="2396067"/>
            <wp:effectExtent l="0" t="0" r="0" b="4445"/>
            <wp:docPr id="185181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3973" name=""/>
                    <pic:cNvPicPr/>
                  </pic:nvPicPr>
                  <pic:blipFill>
                    <a:blip r:embed="rId37"/>
                    <a:stretch>
                      <a:fillRect/>
                    </a:stretch>
                  </pic:blipFill>
                  <pic:spPr>
                    <a:xfrm>
                      <a:off x="0" y="0"/>
                      <a:ext cx="5019019" cy="2397185"/>
                    </a:xfrm>
                    <a:prstGeom prst="rect">
                      <a:avLst/>
                    </a:prstGeom>
                  </pic:spPr>
                </pic:pic>
              </a:graphicData>
            </a:graphic>
          </wp:inline>
        </w:drawing>
      </w:r>
    </w:p>
    <w:p w14:paraId="1A7FD584" w14:textId="374CB928" w:rsidR="009A38E8" w:rsidRPr="004522F5" w:rsidRDefault="002C79C1" w:rsidP="002C79C1">
      <w:pPr>
        <w:pStyle w:val="Caption"/>
        <w:jc w:val="center"/>
        <w:rPr>
          <w:rStyle w:val="eop"/>
        </w:rPr>
      </w:pPr>
      <w:bookmarkStart w:id="74" w:name="_Toc206776018"/>
      <w:r>
        <w:t xml:space="preserve">Figure </w:t>
      </w:r>
      <w:fldSimple w:instr=" SEQ Figure \* ARABIC ">
        <w:r w:rsidR="001212DB">
          <w:rPr>
            <w:noProof/>
          </w:rPr>
          <w:t>26</w:t>
        </w:r>
      </w:fldSimple>
      <w:r>
        <w:t xml:space="preserve"> </w:t>
      </w:r>
      <w:r w:rsidRPr="0027344A">
        <w:t xml:space="preserve">Prompt to save custom </w:t>
      </w:r>
      <w:proofErr w:type="spellStart"/>
      <w:r w:rsidRPr="0027344A">
        <w:t>defconfig</w:t>
      </w:r>
      <w:bookmarkEnd w:id="74"/>
      <w:proofErr w:type="spellEnd"/>
    </w:p>
    <w:p w14:paraId="22440EB4" w14:textId="546C8FD4" w:rsidR="0041341A" w:rsidRDefault="00CC4C66" w:rsidP="00BF7C0A">
      <w:pPr>
        <w:pStyle w:val="paragraph"/>
        <w:numPr>
          <w:ilvl w:val="1"/>
          <w:numId w:val="20"/>
        </w:numPr>
        <w:spacing w:before="0" w:beforeAutospacing="0" w:after="0" w:afterAutospacing="0" w:line="276" w:lineRule="auto"/>
        <w:textAlignment w:val="baseline"/>
        <w:rPr>
          <w:rStyle w:val="eop"/>
          <w:rFonts w:asciiTheme="minorHAnsi" w:hAnsiTheme="minorHAnsi" w:cstheme="minorHAnsi"/>
          <w:sz w:val="22"/>
          <w:szCs w:val="22"/>
        </w:rPr>
      </w:pPr>
      <w:r w:rsidRPr="00CC4C66">
        <w:rPr>
          <w:rStyle w:val="eop"/>
          <w:rFonts w:asciiTheme="minorHAnsi" w:hAnsiTheme="minorHAnsi" w:cstheme="minorHAnsi"/>
          <w:sz w:val="22"/>
          <w:szCs w:val="22"/>
        </w:rPr>
        <w:t xml:space="preserve">Then users </w:t>
      </w:r>
      <w:r w:rsidR="000765F7">
        <w:rPr>
          <w:rStyle w:val="eop"/>
          <w:rFonts w:asciiTheme="minorHAnsi" w:hAnsiTheme="minorHAnsi" w:cstheme="minorHAnsi"/>
          <w:sz w:val="22"/>
          <w:szCs w:val="22"/>
        </w:rPr>
        <w:t xml:space="preserve">need to enter </w:t>
      </w:r>
      <w:r w:rsidRPr="00CC4C66">
        <w:rPr>
          <w:rStyle w:val="eop"/>
          <w:rFonts w:asciiTheme="minorHAnsi" w:hAnsiTheme="minorHAnsi" w:cstheme="minorHAnsi"/>
          <w:sz w:val="22"/>
          <w:szCs w:val="22"/>
        </w:rPr>
        <w:t xml:space="preserve">a filename </w:t>
      </w:r>
      <w:r w:rsidR="00357B75" w:rsidRPr="00357B75">
        <w:rPr>
          <w:rFonts w:asciiTheme="minorHAnsi" w:hAnsiTheme="minorHAnsi" w:cstheme="minorHAnsi"/>
          <w:sz w:val="22"/>
          <w:szCs w:val="22"/>
        </w:rPr>
        <w:t xml:space="preserve">under which the </w:t>
      </w:r>
      <w:proofErr w:type="spellStart"/>
      <w:r w:rsidR="00357B75" w:rsidRPr="00357B75">
        <w:rPr>
          <w:rFonts w:asciiTheme="minorHAnsi" w:hAnsiTheme="minorHAnsi" w:cstheme="minorHAnsi"/>
          <w:sz w:val="22"/>
          <w:szCs w:val="22"/>
        </w:rPr>
        <w:t>defconfig</w:t>
      </w:r>
      <w:proofErr w:type="spellEnd"/>
      <w:r w:rsidR="00357B75" w:rsidRPr="00357B75">
        <w:rPr>
          <w:rFonts w:asciiTheme="minorHAnsi" w:hAnsiTheme="minorHAnsi" w:cstheme="minorHAnsi"/>
          <w:sz w:val="22"/>
          <w:szCs w:val="22"/>
        </w:rPr>
        <w:t xml:space="preserve"> should be saved.</w:t>
      </w:r>
      <w:r w:rsidR="00357B75">
        <w:rPr>
          <w:rFonts w:asciiTheme="minorHAnsi" w:hAnsiTheme="minorHAnsi" w:cstheme="minorHAnsi"/>
          <w:sz w:val="22"/>
          <w:szCs w:val="22"/>
        </w:rPr>
        <w:t xml:space="preserve"> </w:t>
      </w:r>
      <w:r w:rsidRPr="00CC4C66">
        <w:rPr>
          <w:rStyle w:val="eop"/>
          <w:rFonts w:asciiTheme="minorHAnsi" w:hAnsiTheme="minorHAnsi" w:cstheme="minorHAnsi"/>
          <w:sz w:val="22"/>
          <w:szCs w:val="22"/>
        </w:rPr>
        <w:t xml:space="preserve">Once given, the custom </w:t>
      </w:r>
      <w:proofErr w:type="spellStart"/>
      <w:r w:rsidRPr="00CC4C66">
        <w:rPr>
          <w:rStyle w:val="eop"/>
          <w:rFonts w:asciiTheme="minorHAnsi" w:hAnsiTheme="minorHAnsi" w:cstheme="minorHAnsi"/>
          <w:sz w:val="22"/>
          <w:szCs w:val="22"/>
        </w:rPr>
        <w:t>defconfig</w:t>
      </w:r>
      <w:proofErr w:type="spellEnd"/>
      <w:r w:rsidRPr="00CC4C66">
        <w:rPr>
          <w:rStyle w:val="eop"/>
          <w:rFonts w:asciiTheme="minorHAnsi" w:hAnsiTheme="minorHAnsi" w:cstheme="minorHAnsi"/>
          <w:sz w:val="22"/>
          <w:szCs w:val="22"/>
        </w:rPr>
        <w:t xml:space="preserve"> will be saved to </w:t>
      </w:r>
      <w:r w:rsidR="00222A09">
        <w:rPr>
          <w:rStyle w:val="eop"/>
          <w:rFonts w:asciiTheme="minorHAnsi" w:hAnsiTheme="minorHAnsi" w:cstheme="minorHAnsi"/>
          <w:i/>
          <w:iCs/>
          <w:sz w:val="22"/>
          <w:szCs w:val="22"/>
          <w:highlight w:val="yellow"/>
        </w:rPr>
        <w:t>&lt;parent directory&gt;</w:t>
      </w:r>
      <w:r w:rsidRPr="00094ED2">
        <w:rPr>
          <w:rStyle w:val="eop"/>
          <w:rFonts w:asciiTheme="minorHAnsi" w:hAnsiTheme="minorHAnsi" w:cstheme="minorHAnsi"/>
          <w:i/>
          <w:iCs/>
          <w:sz w:val="22"/>
          <w:szCs w:val="22"/>
          <w:highlight w:val="yellow"/>
        </w:rPr>
        <w:t>/examples/configs</w:t>
      </w:r>
      <w:r w:rsidRPr="00CC4C66">
        <w:rPr>
          <w:rStyle w:val="eop"/>
          <w:rFonts w:asciiTheme="minorHAnsi" w:hAnsiTheme="minorHAnsi" w:cstheme="minorHAnsi"/>
          <w:sz w:val="22"/>
          <w:szCs w:val="22"/>
        </w:rPr>
        <w:t xml:space="preserve"> folder.</w:t>
      </w:r>
    </w:p>
    <w:p w14:paraId="0A97E049" w14:textId="77777777" w:rsidR="002C79C1" w:rsidRDefault="00676238" w:rsidP="002C79C1">
      <w:pPr>
        <w:pStyle w:val="paragraph"/>
        <w:keepNext/>
        <w:spacing w:before="0" w:beforeAutospacing="0" w:after="0" w:afterAutospacing="0" w:line="276" w:lineRule="auto"/>
        <w:jc w:val="center"/>
        <w:textAlignment w:val="baseline"/>
      </w:pPr>
      <w:r w:rsidRPr="0088737B">
        <w:rPr>
          <w:rFonts w:asciiTheme="minorHAnsi" w:hAnsiTheme="minorHAnsi" w:cstheme="minorHAnsi"/>
          <w:noProof/>
          <w:sz w:val="22"/>
          <w:szCs w:val="22"/>
        </w:rPr>
        <w:drawing>
          <wp:inline distT="0" distB="0" distL="0" distR="0" wp14:anchorId="2D4DF6E3" wp14:editId="2C56E76A">
            <wp:extent cx="3007360" cy="1553891"/>
            <wp:effectExtent l="0" t="0" r="2540" b="8255"/>
            <wp:docPr id="183363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32349" name=""/>
                    <pic:cNvPicPr/>
                  </pic:nvPicPr>
                  <pic:blipFill>
                    <a:blip r:embed="rId38">
                      <a:extLst>
                        <a:ext uri="{28A0092B-C50C-407E-A947-70E740481C1C}">
                          <a14:useLocalDpi xmlns:a14="http://schemas.microsoft.com/office/drawing/2010/main" val="0"/>
                        </a:ext>
                      </a:extLst>
                    </a:blip>
                    <a:stretch>
                      <a:fillRect/>
                    </a:stretch>
                  </pic:blipFill>
                  <pic:spPr>
                    <a:xfrm>
                      <a:off x="0" y="0"/>
                      <a:ext cx="3007360" cy="1553891"/>
                    </a:xfrm>
                    <a:prstGeom prst="rect">
                      <a:avLst/>
                    </a:prstGeom>
                  </pic:spPr>
                </pic:pic>
              </a:graphicData>
            </a:graphic>
          </wp:inline>
        </w:drawing>
      </w:r>
    </w:p>
    <w:p w14:paraId="3D746A35" w14:textId="645F9ED3" w:rsidR="00D507B0" w:rsidRPr="002C79C1" w:rsidRDefault="002C79C1" w:rsidP="002C79C1">
      <w:pPr>
        <w:pStyle w:val="Caption"/>
        <w:jc w:val="center"/>
        <w:rPr>
          <w:rFonts w:cstheme="minorHAnsi"/>
          <w:sz w:val="22"/>
          <w:szCs w:val="22"/>
        </w:rPr>
      </w:pPr>
      <w:bookmarkStart w:id="75" w:name="_Toc206776019"/>
      <w:r>
        <w:t xml:space="preserve">Figure </w:t>
      </w:r>
      <w:fldSimple w:instr=" SEQ Figure \* ARABIC ">
        <w:r w:rsidR="001212DB">
          <w:rPr>
            <w:noProof/>
          </w:rPr>
          <w:t>27</w:t>
        </w:r>
      </w:fldSimple>
      <w:r>
        <w:t xml:space="preserve"> </w:t>
      </w:r>
      <w:r w:rsidRPr="00966DF2">
        <w:t xml:space="preserve">Save </w:t>
      </w:r>
      <w:proofErr w:type="spellStart"/>
      <w:r w:rsidRPr="00966DF2">
        <w:t>defconfig</w:t>
      </w:r>
      <w:proofErr w:type="spellEnd"/>
      <w:r w:rsidRPr="00966DF2">
        <w:t xml:space="preserve"> dialog box</w:t>
      </w:r>
      <w:bookmarkEnd w:id="75"/>
    </w:p>
    <w:p w14:paraId="6AA9B445" w14:textId="08BC35C7" w:rsidR="009453DD" w:rsidRPr="006C5E6C" w:rsidRDefault="009453DD" w:rsidP="00BF7C0A">
      <w:pPr>
        <w:pStyle w:val="ListParagraph"/>
        <w:numPr>
          <w:ilvl w:val="1"/>
          <w:numId w:val="20"/>
        </w:numPr>
        <w:rPr>
          <w:rStyle w:val="eop"/>
        </w:rPr>
      </w:pPr>
      <w:r>
        <w:rPr>
          <w:rStyle w:val="eop"/>
          <w:rFonts w:cstheme="minorHAnsi"/>
        </w:rPr>
        <w:t>To change board revisions, after selecting the necessary application, click “Edit Configs” &gt; select “SRSDK BUILD CONFIGURATION” &gt; select “Board” &gt; select “RDK Revisions” and choose appropriate revision and save the configuration.</w:t>
      </w:r>
      <w:r w:rsidR="00FE053A">
        <w:rPr>
          <w:rStyle w:val="eop"/>
          <w:rFonts w:cstheme="minorHAnsi"/>
        </w:rPr>
        <w:br/>
      </w:r>
    </w:p>
    <w:p w14:paraId="620AD322" w14:textId="77777777" w:rsidR="002C79C1" w:rsidRDefault="006C5E6C" w:rsidP="002C79C1">
      <w:pPr>
        <w:keepNext/>
      </w:pPr>
      <w:r w:rsidRPr="006C5E6C">
        <w:rPr>
          <w:noProof/>
        </w:rPr>
        <w:lastRenderedPageBreak/>
        <w:drawing>
          <wp:inline distT="0" distB="0" distL="0" distR="0" wp14:anchorId="2B2D4926" wp14:editId="2886B319">
            <wp:extent cx="5634822" cy="2841758"/>
            <wp:effectExtent l="0" t="0" r="4445" b="0"/>
            <wp:docPr id="116785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55412" name=""/>
                    <pic:cNvPicPr/>
                  </pic:nvPicPr>
                  <pic:blipFill>
                    <a:blip r:embed="rId39"/>
                    <a:stretch>
                      <a:fillRect/>
                    </a:stretch>
                  </pic:blipFill>
                  <pic:spPr>
                    <a:xfrm>
                      <a:off x="0" y="0"/>
                      <a:ext cx="5655896" cy="2852386"/>
                    </a:xfrm>
                    <a:prstGeom prst="rect">
                      <a:avLst/>
                    </a:prstGeom>
                  </pic:spPr>
                </pic:pic>
              </a:graphicData>
            </a:graphic>
          </wp:inline>
        </w:drawing>
      </w:r>
    </w:p>
    <w:p w14:paraId="002F873B" w14:textId="222C636D" w:rsidR="006C5E6C" w:rsidRPr="00595642" w:rsidRDefault="002C79C1" w:rsidP="002C79C1">
      <w:pPr>
        <w:pStyle w:val="Caption"/>
        <w:jc w:val="center"/>
      </w:pPr>
      <w:bookmarkStart w:id="76" w:name="_Toc206776020"/>
      <w:r>
        <w:t xml:space="preserve">Figure </w:t>
      </w:r>
      <w:fldSimple w:instr=" SEQ Figure \* ARABIC ">
        <w:r w:rsidR="001212DB">
          <w:rPr>
            <w:noProof/>
          </w:rPr>
          <w:t>28</w:t>
        </w:r>
      </w:fldSimple>
      <w:r>
        <w:t xml:space="preserve"> </w:t>
      </w:r>
      <w:r w:rsidRPr="006C3785">
        <w:t>Board revision selection</w:t>
      </w:r>
      <w:bookmarkEnd w:id="76"/>
    </w:p>
    <w:p w14:paraId="1BC7AACA" w14:textId="42C42D2F" w:rsidR="00302EB5" w:rsidRDefault="00D4059D" w:rsidP="00BF7C0A">
      <w:pPr>
        <w:pStyle w:val="paragraph"/>
        <w:numPr>
          <w:ilvl w:val="0"/>
          <w:numId w:val="20"/>
        </w:numPr>
        <w:spacing w:before="0" w:beforeAutospacing="0" w:after="0" w:afterAutospacing="0" w:line="276" w:lineRule="auto"/>
        <w:textAlignment w:val="baseline"/>
        <w:rPr>
          <w:rFonts w:asciiTheme="minorHAnsi" w:eastAsiaTheme="minorEastAsia" w:hAnsiTheme="minorHAnsi" w:cstheme="minorBidi"/>
          <w:sz w:val="22"/>
          <w:szCs w:val="22"/>
        </w:rPr>
      </w:pPr>
      <w:r w:rsidRPr="00D4059D">
        <w:rPr>
          <w:rFonts w:asciiTheme="minorHAnsi" w:eastAsiaTheme="minorEastAsia" w:hAnsiTheme="minorHAnsi" w:cstheme="minorBidi"/>
          <w:sz w:val="22"/>
          <w:szCs w:val="22"/>
        </w:rPr>
        <w:t xml:space="preserve">Once the necessary configs are set, click the </w:t>
      </w:r>
      <w:r w:rsidRPr="00D4059D">
        <w:rPr>
          <w:rFonts w:asciiTheme="minorHAnsi" w:eastAsiaTheme="minorEastAsia" w:hAnsiTheme="minorHAnsi" w:cstheme="minorBidi"/>
          <w:b/>
          <w:bCs/>
          <w:sz w:val="22"/>
          <w:szCs w:val="22"/>
        </w:rPr>
        <w:t>Build</w:t>
      </w:r>
      <w:r w:rsidRPr="00D4059D">
        <w:rPr>
          <w:rFonts w:asciiTheme="minorHAnsi" w:eastAsiaTheme="minorEastAsia" w:hAnsiTheme="minorHAnsi" w:cstheme="minorBidi"/>
          <w:sz w:val="22"/>
          <w:szCs w:val="22"/>
        </w:rPr>
        <w:t xml:space="preserve"> button. The build will run inside the Docker container, with all output logs displayed in the terminal in real time.</w:t>
      </w:r>
    </w:p>
    <w:p w14:paraId="5713C633" w14:textId="5D706CA9" w:rsidR="002C79C1" w:rsidRDefault="000A3790" w:rsidP="0FC77753">
      <w:pPr>
        <w:pStyle w:val="paragraph"/>
        <w:keepNext/>
        <w:spacing w:before="0" w:beforeAutospacing="0" w:after="0" w:afterAutospacing="0" w:line="276" w:lineRule="auto"/>
        <w:ind w:left="720" w:firstLine="0"/>
        <w:textAlignment w:val="baseline"/>
      </w:pPr>
      <w:r>
        <w:rPr>
          <w:noProof/>
        </w:rPr>
        <w:drawing>
          <wp:inline distT="0" distB="0" distL="0" distR="0" wp14:anchorId="3D0580FC" wp14:editId="37327A2F">
            <wp:extent cx="5731510" cy="4093845"/>
            <wp:effectExtent l="0" t="0" r="2540" b="1905"/>
            <wp:docPr id="14021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9062" name=""/>
                    <pic:cNvPicPr/>
                  </pic:nvPicPr>
                  <pic:blipFill>
                    <a:blip r:embed="rId40"/>
                    <a:stretch>
                      <a:fillRect/>
                    </a:stretch>
                  </pic:blipFill>
                  <pic:spPr>
                    <a:xfrm>
                      <a:off x="0" y="0"/>
                      <a:ext cx="5731510" cy="4093845"/>
                    </a:xfrm>
                    <a:prstGeom prst="rect">
                      <a:avLst/>
                    </a:prstGeom>
                  </pic:spPr>
                </pic:pic>
              </a:graphicData>
            </a:graphic>
          </wp:inline>
        </w:drawing>
      </w:r>
    </w:p>
    <w:p w14:paraId="2C313954" w14:textId="3E5FD4FD" w:rsidR="0088737B" w:rsidRPr="00EF6FB5" w:rsidRDefault="002C79C1" w:rsidP="002C79C1">
      <w:pPr>
        <w:pStyle w:val="Caption"/>
        <w:jc w:val="center"/>
      </w:pPr>
      <w:bookmarkStart w:id="77" w:name="_Toc206776021"/>
      <w:r>
        <w:t xml:space="preserve">Figure </w:t>
      </w:r>
      <w:fldSimple w:instr=" SEQ Figure \* ARABIC ">
        <w:r w:rsidR="001212DB">
          <w:rPr>
            <w:noProof/>
          </w:rPr>
          <w:t>29</w:t>
        </w:r>
      </w:fldSimple>
      <w:r>
        <w:t xml:space="preserve"> </w:t>
      </w:r>
      <w:r w:rsidRPr="009862A4">
        <w:t>Build log in terminal</w:t>
      </w:r>
      <w:bookmarkEnd w:id="77"/>
    </w:p>
    <w:p w14:paraId="7D39DCAF" w14:textId="1CB8BD39" w:rsidR="00385AB2" w:rsidRPr="00C67246" w:rsidRDefault="00385AB2" w:rsidP="00351700">
      <w:pPr>
        <w:pStyle w:val="paragraph"/>
        <w:spacing w:before="0" w:beforeAutospacing="0" w:after="0" w:afterAutospacing="0" w:line="276" w:lineRule="auto"/>
        <w:ind w:left="0" w:firstLine="0"/>
        <w:textAlignment w:val="baseline"/>
        <w:rPr>
          <w:rFonts w:asciiTheme="minorHAnsi" w:hAnsiTheme="minorHAnsi" w:cstheme="minorHAnsi"/>
          <w:b/>
          <w:bCs/>
          <w:sz w:val="22"/>
          <w:szCs w:val="22"/>
        </w:rPr>
      </w:pPr>
      <w:r w:rsidRPr="00C67246">
        <w:rPr>
          <w:rFonts w:asciiTheme="minorHAnsi" w:hAnsiTheme="minorHAnsi" w:cstheme="minorHAnsi"/>
          <w:b/>
          <w:bCs/>
          <w:sz w:val="22"/>
          <w:szCs w:val="22"/>
        </w:rPr>
        <w:t>Result:</w:t>
      </w:r>
    </w:p>
    <w:p w14:paraId="30079FE1" w14:textId="20EABAF2" w:rsidR="0088737B" w:rsidRPr="00513EAF" w:rsidRDefault="00905125" w:rsidP="00BF7C0A">
      <w:pPr>
        <w:pStyle w:val="paragraph"/>
        <w:numPr>
          <w:ilvl w:val="0"/>
          <w:numId w:val="21"/>
        </w:numPr>
        <w:spacing w:before="0" w:beforeAutospacing="0" w:after="0" w:afterAutospacing="0" w:line="276" w:lineRule="auto"/>
        <w:textAlignment w:val="baseline"/>
        <w:rPr>
          <w:rStyle w:val="normaltextrun"/>
          <w:rFonts w:asciiTheme="minorHAnsi" w:hAnsiTheme="minorHAnsi" w:cstheme="minorHAnsi"/>
          <w:sz w:val="22"/>
          <w:szCs w:val="22"/>
          <w:lang w:val="en-US"/>
        </w:rPr>
      </w:pPr>
      <w:r>
        <w:rPr>
          <w:rStyle w:val="normaltextrun"/>
          <w:rFonts w:asciiTheme="minorHAnsi" w:hAnsiTheme="minorHAnsi" w:cstheme="minorHAnsi"/>
          <w:sz w:val="22"/>
          <w:szCs w:val="22"/>
          <w:lang w:val="en-US"/>
        </w:rPr>
        <w:t xml:space="preserve">The generated </w:t>
      </w:r>
      <w:proofErr w:type="spellStart"/>
      <w:r>
        <w:rPr>
          <w:rStyle w:val="normaltextrun"/>
          <w:rFonts w:asciiTheme="minorHAnsi" w:hAnsiTheme="minorHAnsi" w:cstheme="minorHAnsi"/>
          <w:sz w:val="22"/>
          <w:szCs w:val="22"/>
          <w:lang w:val="en-US"/>
        </w:rPr>
        <w:t>axf</w:t>
      </w:r>
      <w:proofErr w:type="spellEnd"/>
      <w:r>
        <w:rPr>
          <w:rStyle w:val="normaltextrun"/>
          <w:rFonts w:asciiTheme="minorHAnsi" w:hAnsiTheme="minorHAnsi" w:cstheme="minorHAnsi"/>
          <w:sz w:val="22"/>
          <w:szCs w:val="22"/>
          <w:lang w:val="en-US"/>
        </w:rPr>
        <w:t xml:space="preserve">/elf files can be found at </w:t>
      </w:r>
      <w:r w:rsidR="0049028F" w:rsidRPr="00C5560B">
        <w:rPr>
          <w:rStyle w:val="normaltextrun"/>
          <w:rFonts w:asciiTheme="minorHAnsi" w:hAnsiTheme="minorHAnsi" w:cstheme="minorHAnsi"/>
          <w:i/>
          <w:iCs/>
          <w:sz w:val="22"/>
          <w:szCs w:val="22"/>
          <w:highlight w:val="yellow"/>
          <w:lang w:val="en-US"/>
        </w:rPr>
        <w:t>/</w:t>
      </w:r>
      <w:r w:rsidR="0073579F">
        <w:rPr>
          <w:rStyle w:val="normaltextrun"/>
          <w:rFonts w:asciiTheme="minorHAnsi" w:hAnsiTheme="minorHAnsi" w:cstheme="minorHAnsi"/>
          <w:i/>
          <w:iCs/>
          <w:sz w:val="22"/>
          <w:szCs w:val="22"/>
          <w:highlight w:val="yellow"/>
          <w:lang w:val="en-US"/>
        </w:rPr>
        <w:t>Astra_MCU_SDK</w:t>
      </w:r>
      <w:r w:rsidR="0049028F" w:rsidRPr="00C5560B">
        <w:rPr>
          <w:rStyle w:val="normaltextrun"/>
          <w:rFonts w:asciiTheme="minorHAnsi" w:hAnsiTheme="minorHAnsi" w:cstheme="minorHAnsi"/>
          <w:i/>
          <w:iCs/>
          <w:sz w:val="22"/>
          <w:szCs w:val="22"/>
          <w:highlight w:val="yellow"/>
          <w:lang w:val="en-US"/>
        </w:rPr>
        <w:t>/out/</w:t>
      </w:r>
      <w:r w:rsidR="007E75DD">
        <w:rPr>
          <w:rStyle w:val="normaltextrun"/>
          <w:rFonts w:asciiTheme="minorHAnsi" w:hAnsiTheme="minorHAnsi" w:cstheme="minorHAnsi"/>
          <w:sz w:val="22"/>
          <w:szCs w:val="22"/>
          <w:lang w:val="en-US"/>
        </w:rPr>
        <w:t xml:space="preserve"> directory. </w:t>
      </w:r>
      <w:commentRangeStart w:id="78"/>
      <w:commentRangeStart w:id="79"/>
      <w:commentRangeStart w:id="80"/>
      <w:commentRangeStart w:id="81"/>
      <w:commentRangeStart w:id="82"/>
      <w:commentRangeEnd w:id="78"/>
      <w:r w:rsidR="006A44E6">
        <w:rPr>
          <w:rStyle w:val="CommentReference"/>
          <w:sz w:val="24"/>
          <w:szCs w:val="24"/>
        </w:rPr>
        <w:commentReference w:id="78"/>
      </w:r>
      <w:commentRangeEnd w:id="79"/>
      <w:r w:rsidR="000062DD">
        <w:rPr>
          <w:rStyle w:val="CommentReference"/>
          <w:sz w:val="24"/>
          <w:szCs w:val="24"/>
        </w:rPr>
        <w:commentReference w:id="79"/>
      </w:r>
      <w:commentRangeEnd w:id="80"/>
      <w:r w:rsidR="006D10A1">
        <w:rPr>
          <w:rStyle w:val="CommentReference"/>
          <w:sz w:val="24"/>
          <w:szCs w:val="24"/>
        </w:rPr>
        <w:commentReference w:id="80"/>
      </w:r>
      <w:commentRangeEnd w:id="81"/>
      <w:r w:rsidR="0088737B">
        <w:rPr>
          <w:rStyle w:val="CommentReference"/>
          <w:sz w:val="24"/>
          <w:szCs w:val="24"/>
        </w:rPr>
        <w:commentReference w:id="81"/>
      </w:r>
      <w:commentRangeEnd w:id="82"/>
      <w:r w:rsidR="008E61A1">
        <w:rPr>
          <w:rStyle w:val="CommentReference"/>
          <w:sz w:val="24"/>
          <w:szCs w:val="24"/>
        </w:rPr>
        <w:commentReference w:id="82"/>
      </w:r>
      <w:r w:rsidR="00E466B7" w:rsidRPr="00E466B7">
        <w:rPr>
          <w:rFonts w:asciiTheme="minorHAnsi" w:hAnsiTheme="minorHAnsi" w:cstheme="minorHAnsi"/>
          <w:sz w:val="22"/>
          <w:szCs w:val="22"/>
        </w:rPr>
        <w:t xml:space="preserve">Upon a successful Release build, the AXF/ELF file path is automatically populated in the </w:t>
      </w:r>
      <w:r w:rsidR="00E466B7" w:rsidRPr="00E466B7">
        <w:rPr>
          <w:rFonts w:asciiTheme="minorHAnsi" w:hAnsiTheme="minorHAnsi" w:cstheme="minorHAnsi"/>
          <w:b/>
          <w:bCs/>
          <w:sz w:val="22"/>
          <w:szCs w:val="22"/>
        </w:rPr>
        <w:t>IMAGE GENERATOR</w:t>
      </w:r>
      <w:r w:rsidR="00E466B7" w:rsidRPr="00E466B7">
        <w:rPr>
          <w:rFonts w:asciiTheme="minorHAnsi" w:hAnsiTheme="minorHAnsi" w:cstheme="minorHAnsi"/>
          <w:sz w:val="22"/>
          <w:szCs w:val="22"/>
        </w:rPr>
        <w:t xml:space="preserve"> tab. Similarly, after a successful Debug build, the file path is automatically </w:t>
      </w:r>
      <w:r w:rsidR="00E466B7" w:rsidRPr="00E466B7">
        <w:rPr>
          <w:rFonts w:asciiTheme="minorHAnsi" w:hAnsiTheme="minorHAnsi" w:cstheme="minorHAnsi"/>
          <w:sz w:val="22"/>
          <w:szCs w:val="22"/>
        </w:rPr>
        <w:lastRenderedPageBreak/>
        <w:t xml:space="preserve">populated in the </w:t>
      </w:r>
      <w:r w:rsidR="00E466B7" w:rsidRPr="00E466B7">
        <w:rPr>
          <w:rFonts w:asciiTheme="minorHAnsi" w:hAnsiTheme="minorHAnsi" w:cstheme="minorHAnsi"/>
          <w:b/>
          <w:bCs/>
          <w:sz w:val="22"/>
          <w:szCs w:val="22"/>
        </w:rPr>
        <w:t>DEBUG PROBES</w:t>
      </w:r>
      <w:r w:rsidR="00E466B7" w:rsidRPr="00E466B7">
        <w:rPr>
          <w:rFonts w:asciiTheme="minorHAnsi" w:hAnsiTheme="minorHAnsi" w:cstheme="minorHAnsi"/>
          <w:sz w:val="22"/>
          <w:szCs w:val="22"/>
        </w:rPr>
        <w:t xml:space="preserve"> tab.</w:t>
      </w:r>
      <w:r w:rsidR="003425AE">
        <w:br/>
      </w:r>
    </w:p>
    <w:p w14:paraId="5EDB4BF7" w14:textId="213E84B8" w:rsidR="00F55DE6" w:rsidRDefault="00385AB2" w:rsidP="00385AB2">
      <w:pPr>
        <w:pStyle w:val="paragraph"/>
        <w:spacing w:before="0" w:beforeAutospacing="0" w:after="0" w:afterAutospacing="0" w:line="276" w:lineRule="auto"/>
        <w:ind w:left="360"/>
        <w:textAlignment w:val="baseline"/>
        <w:rPr>
          <w:rStyle w:val="normaltextrun"/>
          <w:rFonts w:asciiTheme="minorHAnsi" w:hAnsiTheme="minorHAnsi" w:cstheme="minorHAnsi"/>
          <w:sz w:val="22"/>
          <w:szCs w:val="22"/>
          <w:lang w:val="en-US"/>
        </w:rPr>
      </w:pPr>
      <w:r w:rsidRPr="00385AB2">
        <w:rPr>
          <w:rStyle w:val="normaltextrun"/>
          <w:rFonts w:asciiTheme="minorHAnsi" w:hAnsiTheme="minorHAnsi" w:cstheme="minorHAnsi"/>
          <w:b/>
          <w:bCs/>
          <w:sz w:val="22"/>
          <w:szCs w:val="22"/>
          <w:lang w:val="en-US"/>
        </w:rPr>
        <w:t>Clean the SDK:</w:t>
      </w:r>
      <w:r>
        <w:rPr>
          <w:rStyle w:val="normaltextrun"/>
          <w:rFonts w:asciiTheme="minorHAnsi" w:hAnsiTheme="minorHAnsi" w:cstheme="minorHAnsi"/>
          <w:sz w:val="22"/>
          <w:szCs w:val="22"/>
          <w:lang w:val="en-US"/>
        </w:rPr>
        <w:t xml:space="preserve"> </w:t>
      </w:r>
      <w:r w:rsidR="004B0B8C" w:rsidRPr="00F72287">
        <w:rPr>
          <w:rStyle w:val="normaltextrun"/>
          <w:rFonts w:asciiTheme="minorHAnsi" w:hAnsiTheme="minorHAnsi" w:cstheme="minorHAnsi"/>
          <w:sz w:val="22"/>
          <w:szCs w:val="22"/>
          <w:lang w:val="en-US"/>
        </w:rPr>
        <w:t xml:space="preserve">Similarly, the </w:t>
      </w:r>
      <w:r w:rsidR="00FA64B7">
        <w:rPr>
          <w:rStyle w:val="normaltextrun"/>
          <w:rFonts w:asciiTheme="minorHAnsi" w:hAnsiTheme="minorHAnsi" w:cstheme="minorHAnsi"/>
          <w:sz w:val="22"/>
          <w:szCs w:val="22"/>
          <w:lang w:val="en-US"/>
        </w:rPr>
        <w:t xml:space="preserve">Astra MCU </w:t>
      </w:r>
      <w:r w:rsidR="004B0B8C" w:rsidRPr="00F72287">
        <w:rPr>
          <w:rStyle w:val="normaltextrun"/>
          <w:rFonts w:asciiTheme="minorHAnsi" w:hAnsiTheme="minorHAnsi" w:cstheme="minorHAnsi"/>
          <w:sz w:val="22"/>
          <w:szCs w:val="22"/>
          <w:lang w:val="en-US"/>
        </w:rPr>
        <w:t xml:space="preserve">SDK can be cleaned by </w:t>
      </w:r>
      <w:r w:rsidR="0088737B">
        <w:rPr>
          <w:rStyle w:val="normaltextrun"/>
          <w:rFonts w:asciiTheme="minorHAnsi" w:hAnsiTheme="minorHAnsi" w:cstheme="minorHAnsi"/>
          <w:sz w:val="22"/>
          <w:szCs w:val="22"/>
          <w:lang w:val="en-US"/>
        </w:rPr>
        <w:t>clicking the “Clean” button.</w:t>
      </w:r>
      <w:r w:rsidR="00DA77D7">
        <w:rPr>
          <w:rStyle w:val="normaltextrun"/>
          <w:rFonts w:asciiTheme="minorHAnsi" w:hAnsiTheme="minorHAnsi" w:cstheme="minorHAnsi"/>
          <w:sz w:val="22"/>
          <w:szCs w:val="22"/>
          <w:lang w:val="en-US"/>
        </w:rPr>
        <w:t xml:space="preserve"> The logs will be</w:t>
      </w:r>
      <w:r w:rsidR="00E32A3D">
        <w:rPr>
          <w:rStyle w:val="normaltextrun"/>
          <w:rFonts w:asciiTheme="minorHAnsi" w:hAnsiTheme="minorHAnsi" w:cstheme="minorHAnsi"/>
          <w:sz w:val="22"/>
          <w:szCs w:val="22"/>
          <w:lang w:val="en-US"/>
        </w:rPr>
        <w:t xml:space="preserve"> </w:t>
      </w:r>
      <w:r w:rsidR="00DA77D7">
        <w:rPr>
          <w:rStyle w:val="normaltextrun"/>
          <w:rFonts w:asciiTheme="minorHAnsi" w:hAnsiTheme="minorHAnsi" w:cstheme="minorHAnsi"/>
          <w:sz w:val="22"/>
          <w:szCs w:val="22"/>
          <w:lang w:val="en-US"/>
        </w:rPr>
        <w:t>displayed in the terminal.</w:t>
      </w:r>
    </w:p>
    <w:p w14:paraId="4B62B576" w14:textId="77777777" w:rsidR="002C79C1" w:rsidRDefault="00F55DE6" w:rsidP="002C79C1">
      <w:pPr>
        <w:pStyle w:val="paragraph"/>
        <w:keepNext/>
        <w:spacing w:before="0" w:beforeAutospacing="0" w:after="0" w:afterAutospacing="0" w:line="276" w:lineRule="auto"/>
        <w:ind w:left="360" w:firstLine="0"/>
        <w:jc w:val="center"/>
        <w:textAlignment w:val="baseline"/>
      </w:pPr>
      <w:r w:rsidRPr="00F55DE6">
        <w:rPr>
          <w:rStyle w:val="normaltextrun"/>
          <w:rFonts w:asciiTheme="minorHAnsi" w:hAnsiTheme="minorHAnsi" w:cstheme="minorHAnsi"/>
          <w:noProof/>
          <w:sz w:val="22"/>
          <w:szCs w:val="22"/>
          <w:lang w:val="en-US"/>
        </w:rPr>
        <w:drawing>
          <wp:inline distT="0" distB="0" distL="0" distR="0" wp14:anchorId="2E03FEED" wp14:editId="5D707791">
            <wp:extent cx="6027913" cy="2676698"/>
            <wp:effectExtent l="0" t="0" r="0" b="0"/>
            <wp:docPr id="135765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56952" name=""/>
                    <pic:cNvPicPr/>
                  </pic:nvPicPr>
                  <pic:blipFill>
                    <a:blip r:embed="rId41"/>
                    <a:stretch>
                      <a:fillRect/>
                    </a:stretch>
                  </pic:blipFill>
                  <pic:spPr>
                    <a:xfrm>
                      <a:off x="0" y="0"/>
                      <a:ext cx="6032900" cy="2678913"/>
                    </a:xfrm>
                    <a:prstGeom prst="rect">
                      <a:avLst/>
                    </a:prstGeom>
                  </pic:spPr>
                </pic:pic>
              </a:graphicData>
            </a:graphic>
          </wp:inline>
        </w:drawing>
      </w:r>
    </w:p>
    <w:p w14:paraId="054C0D11" w14:textId="45D80EFC" w:rsidR="0088737B" w:rsidRPr="002C79C1" w:rsidRDefault="002C79C1" w:rsidP="002C79C1">
      <w:pPr>
        <w:pStyle w:val="Caption"/>
        <w:jc w:val="center"/>
        <w:rPr>
          <w:rStyle w:val="eop"/>
        </w:rPr>
      </w:pPr>
      <w:bookmarkStart w:id="83" w:name="_Toc206776022"/>
      <w:r>
        <w:t xml:space="preserve">Figure </w:t>
      </w:r>
      <w:fldSimple w:instr=" SEQ Figure \* ARABIC ">
        <w:r w:rsidR="001212DB">
          <w:rPr>
            <w:noProof/>
          </w:rPr>
          <w:t>30</w:t>
        </w:r>
      </w:fldSimple>
      <w:r>
        <w:t xml:space="preserve"> </w:t>
      </w:r>
      <w:r w:rsidRPr="00B54AE1">
        <w:t>Clean SDK logs</w:t>
      </w:r>
      <w:bookmarkEnd w:id="83"/>
    </w:p>
    <w:p w14:paraId="71B9EEA3" w14:textId="722EB642" w:rsidR="00513EAF" w:rsidRPr="009217E4" w:rsidRDefault="0088737B" w:rsidP="009217E4">
      <w:pPr>
        <w:pStyle w:val="Heading1"/>
      </w:pPr>
      <w:bookmarkStart w:id="84" w:name="_Toc200360498"/>
      <w:bookmarkStart w:id="85" w:name="_Toc206760612"/>
      <w:r w:rsidRPr="009217E4">
        <w:t>Image Generation</w:t>
      </w:r>
      <w:bookmarkEnd w:id="84"/>
      <w:bookmarkEnd w:id="85"/>
    </w:p>
    <w:p w14:paraId="46422B41" w14:textId="3F962431" w:rsidR="00E32A3D" w:rsidRPr="00E32A3D" w:rsidRDefault="00E32A3D" w:rsidP="00E32A3D">
      <w:pPr>
        <w:ind w:left="0" w:firstLine="0"/>
      </w:pPr>
      <w:r w:rsidRPr="00E32A3D">
        <w:rPr>
          <w:b/>
          <w:bCs/>
        </w:rPr>
        <w:t>Purpose:</w:t>
      </w:r>
      <w:r w:rsidRPr="00E32A3D">
        <w:t xml:space="preserve"> This window will enable users to convert the </w:t>
      </w:r>
      <w:proofErr w:type="spellStart"/>
      <w:r w:rsidRPr="00E32A3D">
        <w:t>axf</w:t>
      </w:r>
      <w:proofErr w:type="spellEnd"/>
      <w:r w:rsidRPr="00E32A3D">
        <w:t>/elf file generated after the build process to be converted into binary files and will aid in model bin conversion.</w:t>
      </w:r>
      <w:r>
        <w:br/>
      </w:r>
    </w:p>
    <w:p w14:paraId="7FF70830" w14:textId="77777777" w:rsidR="002C79C1" w:rsidRDefault="00C4163E" w:rsidP="002C79C1">
      <w:pPr>
        <w:keepNext/>
        <w:jc w:val="center"/>
      </w:pPr>
      <w:r w:rsidRPr="00C4163E">
        <w:rPr>
          <w:noProof/>
        </w:rPr>
        <w:drawing>
          <wp:inline distT="0" distB="0" distL="0" distR="0" wp14:anchorId="537E635D" wp14:editId="32B6C0C6">
            <wp:extent cx="2848373" cy="1095528"/>
            <wp:effectExtent l="0" t="0" r="9525" b="9525"/>
            <wp:docPr id="206049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95326" name=""/>
                    <pic:cNvPicPr/>
                  </pic:nvPicPr>
                  <pic:blipFill>
                    <a:blip r:embed="rId42"/>
                    <a:stretch>
                      <a:fillRect/>
                    </a:stretch>
                  </pic:blipFill>
                  <pic:spPr>
                    <a:xfrm>
                      <a:off x="0" y="0"/>
                      <a:ext cx="2848373" cy="1095528"/>
                    </a:xfrm>
                    <a:prstGeom prst="rect">
                      <a:avLst/>
                    </a:prstGeom>
                  </pic:spPr>
                </pic:pic>
              </a:graphicData>
            </a:graphic>
          </wp:inline>
        </w:drawing>
      </w:r>
    </w:p>
    <w:p w14:paraId="48086BD2" w14:textId="11C53883" w:rsidR="007456F9" w:rsidRPr="002C79C1" w:rsidRDefault="002C79C1" w:rsidP="002C79C1">
      <w:pPr>
        <w:pStyle w:val="Caption"/>
        <w:jc w:val="center"/>
        <w:rPr>
          <w:rStyle w:val="Heading3Char"/>
          <w:rFonts w:asciiTheme="minorHAnsi" w:eastAsiaTheme="minorHAnsi" w:hAnsiTheme="minorHAnsi" w:cstheme="minorBidi"/>
          <w:color w:val="auto"/>
          <w:sz w:val="22"/>
          <w:szCs w:val="22"/>
        </w:rPr>
      </w:pPr>
      <w:bookmarkStart w:id="86" w:name="_Toc206776023"/>
      <w:r>
        <w:t xml:space="preserve">Figure </w:t>
      </w:r>
      <w:fldSimple w:instr=" SEQ Figure \* ARABIC ">
        <w:r w:rsidR="001212DB">
          <w:rPr>
            <w:noProof/>
          </w:rPr>
          <w:t>31</w:t>
        </w:r>
      </w:fldSimple>
      <w:r>
        <w:t xml:space="preserve"> </w:t>
      </w:r>
      <w:r w:rsidRPr="00545756">
        <w:t>Image Generator</w:t>
      </w:r>
      <w:bookmarkEnd w:id="86"/>
    </w:p>
    <w:p w14:paraId="7BACCBB9" w14:textId="4268D566" w:rsidR="00513EAF" w:rsidRPr="009217E4" w:rsidRDefault="00513EAF" w:rsidP="009217E4">
      <w:pPr>
        <w:pStyle w:val="Heading2"/>
        <w:rPr>
          <w:rStyle w:val="Heading3Char"/>
          <w:color w:val="2F5496" w:themeColor="accent1" w:themeShade="BF"/>
          <w:sz w:val="26"/>
          <w:szCs w:val="26"/>
        </w:rPr>
      </w:pPr>
      <w:bookmarkStart w:id="87" w:name="_Toc200360499"/>
      <w:bookmarkStart w:id="88" w:name="_Toc206760613"/>
      <w:r w:rsidRPr="009217E4">
        <w:rPr>
          <w:rStyle w:val="Heading3Char"/>
          <w:color w:val="2F5496" w:themeColor="accent1" w:themeShade="BF"/>
          <w:sz w:val="26"/>
          <w:szCs w:val="26"/>
        </w:rPr>
        <w:t>Image Conversion – Basic Configurations</w:t>
      </w:r>
      <w:bookmarkEnd w:id="87"/>
      <w:bookmarkEnd w:id="88"/>
    </w:p>
    <w:p w14:paraId="54DC2A90" w14:textId="77777777" w:rsidR="002B07AB" w:rsidRPr="00FD4CB1" w:rsidRDefault="00937945" w:rsidP="00E32A3D">
      <w:pPr>
        <w:ind w:left="0" w:firstLine="0"/>
        <w:rPr>
          <w:b/>
          <w:bCs/>
          <w:lang w:val="en-US"/>
        </w:rPr>
      </w:pPr>
      <w:r w:rsidRPr="00FD4CB1">
        <w:rPr>
          <w:b/>
          <w:bCs/>
          <w:lang w:val="en-US"/>
        </w:rPr>
        <w:t>Steps:</w:t>
      </w:r>
    </w:p>
    <w:p w14:paraId="458A9A96" w14:textId="299D56BD" w:rsidR="002B07AB" w:rsidRPr="002B07AB" w:rsidRDefault="004B0B8C" w:rsidP="00BF7C0A">
      <w:pPr>
        <w:pStyle w:val="ListParagraph"/>
        <w:numPr>
          <w:ilvl w:val="0"/>
          <w:numId w:val="19"/>
        </w:numPr>
        <w:rPr>
          <w:rStyle w:val="normaltextrun"/>
          <w:lang w:val="en-US"/>
        </w:rPr>
      </w:pPr>
      <w:r w:rsidRPr="002B07AB">
        <w:rPr>
          <w:rStyle w:val="normaltextrun"/>
          <w:rFonts w:cstheme="minorHAnsi"/>
          <w:lang w:val="en-US"/>
        </w:rPr>
        <w:t xml:space="preserve">Click on the </w:t>
      </w:r>
      <w:r w:rsidR="00513EAF" w:rsidRPr="002B07AB">
        <w:rPr>
          <w:rStyle w:val="normaltextrun"/>
          <w:rFonts w:cstheme="minorHAnsi"/>
          <w:lang w:val="en-US"/>
        </w:rPr>
        <w:t>“</w:t>
      </w:r>
      <w:r w:rsidR="00777CAB">
        <w:rPr>
          <w:rStyle w:val="normaltextrun"/>
          <w:rFonts w:cstheme="minorHAnsi"/>
          <w:lang w:val="en-US"/>
        </w:rPr>
        <w:t>Image Ge</w:t>
      </w:r>
      <w:r w:rsidR="004B03E2">
        <w:rPr>
          <w:rStyle w:val="normaltextrun"/>
          <w:rFonts w:cstheme="minorHAnsi"/>
          <w:lang w:val="en-US"/>
        </w:rPr>
        <w:t>nerator</w:t>
      </w:r>
      <w:r w:rsidR="00513EAF" w:rsidRPr="002B07AB">
        <w:rPr>
          <w:rStyle w:val="normaltextrun"/>
          <w:rFonts w:cstheme="minorHAnsi"/>
          <w:lang w:val="en-US"/>
        </w:rPr>
        <w:t>”</w:t>
      </w:r>
      <w:r w:rsidRPr="002B07AB">
        <w:rPr>
          <w:rStyle w:val="normaltextrun"/>
          <w:rFonts w:cstheme="minorHAnsi"/>
          <w:lang w:val="en-US"/>
        </w:rPr>
        <w:t xml:space="preserve"> button. It will open a web view for Image Generation.</w:t>
      </w:r>
    </w:p>
    <w:p w14:paraId="0C207F65" w14:textId="169B9320" w:rsidR="002B07AB" w:rsidRPr="002B07AB" w:rsidRDefault="00431ECA" w:rsidP="00BF7C0A">
      <w:pPr>
        <w:pStyle w:val="ListParagraph"/>
        <w:numPr>
          <w:ilvl w:val="0"/>
          <w:numId w:val="19"/>
        </w:numPr>
        <w:rPr>
          <w:rStyle w:val="normaltextrun"/>
          <w:lang w:val="en-US"/>
        </w:rPr>
      </w:pPr>
      <w:r w:rsidRPr="002B07AB">
        <w:rPr>
          <w:rStyle w:val="normaltextrun"/>
        </w:rPr>
        <w:t>In the web view</w:t>
      </w:r>
      <w:r w:rsidR="00513EAF" w:rsidRPr="002B07AB">
        <w:rPr>
          <w:rStyle w:val="normaltextrun"/>
        </w:rPr>
        <w:t xml:space="preserve">, already the Release build file path will be pre-populated (if already built for Release option). </w:t>
      </w:r>
      <w:r w:rsidR="00FD4CB1" w:rsidRPr="002B07AB">
        <w:rPr>
          <w:rStyle w:val="normaltextrun"/>
        </w:rPr>
        <w:t>Also,</w:t>
      </w:r>
      <w:r w:rsidR="00513EAF" w:rsidRPr="002B07AB">
        <w:rPr>
          <w:rStyle w:val="normaltextrun"/>
        </w:rPr>
        <w:t xml:space="preserve"> the user can select a custom </w:t>
      </w:r>
      <w:proofErr w:type="spellStart"/>
      <w:r w:rsidR="00513EAF" w:rsidRPr="002B07AB">
        <w:rPr>
          <w:rStyle w:val="normaltextrun"/>
        </w:rPr>
        <w:t>axf</w:t>
      </w:r>
      <w:proofErr w:type="spellEnd"/>
      <w:r w:rsidR="00513EAF" w:rsidRPr="002B07AB">
        <w:rPr>
          <w:rStyle w:val="normaltextrun"/>
        </w:rPr>
        <w:t>/elf file for converting using the “Browse” button.</w:t>
      </w:r>
    </w:p>
    <w:p w14:paraId="6E2DEB09" w14:textId="77777777" w:rsidR="002B07AB" w:rsidRPr="002B07AB" w:rsidRDefault="00513EAF" w:rsidP="00BF7C0A">
      <w:pPr>
        <w:pStyle w:val="ListParagraph"/>
        <w:numPr>
          <w:ilvl w:val="0"/>
          <w:numId w:val="19"/>
        </w:numPr>
        <w:rPr>
          <w:rStyle w:val="normaltextrun"/>
          <w:lang w:val="en-US"/>
        </w:rPr>
      </w:pPr>
      <w:r w:rsidRPr="002B07AB">
        <w:rPr>
          <w:rStyle w:val="normaltextrun"/>
        </w:rPr>
        <w:t>T</w:t>
      </w:r>
      <w:r w:rsidR="00431ECA" w:rsidRPr="002B07AB">
        <w:rPr>
          <w:rStyle w:val="normaltextrun"/>
        </w:rPr>
        <w:t xml:space="preserve">he necessary options need to be selected for converting </w:t>
      </w:r>
      <w:proofErr w:type="spellStart"/>
      <w:r w:rsidR="00431ECA" w:rsidRPr="002B07AB">
        <w:rPr>
          <w:rStyle w:val="normaltextrun"/>
        </w:rPr>
        <w:t>axf</w:t>
      </w:r>
      <w:proofErr w:type="spellEnd"/>
      <w:r w:rsidR="00431ECA" w:rsidRPr="002B07AB">
        <w:rPr>
          <w:rStyle w:val="normaltextrun"/>
        </w:rPr>
        <w:t xml:space="preserve"> or elf to bin.</w:t>
      </w:r>
    </w:p>
    <w:p w14:paraId="416454F8" w14:textId="64ED1071" w:rsidR="002B07AB" w:rsidRPr="00EC1286" w:rsidRDefault="71D5BD96" w:rsidP="00BF7C0A">
      <w:pPr>
        <w:pStyle w:val="ListParagraph"/>
        <w:numPr>
          <w:ilvl w:val="0"/>
          <w:numId w:val="19"/>
        </w:numPr>
        <w:rPr>
          <w:rStyle w:val="normaltextrun"/>
          <w:lang w:val="en-US"/>
        </w:rPr>
      </w:pPr>
      <w:r w:rsidRPr="002B07AB">
        <w:rPr>
          <w:rStyle w:val="normaltextrun"/>
        </w:rPr>
        <w:t xml:space="preserve">Default options for converting </w:t>
      </w:r>
      <w:proofErr w:type="spellStart"/>
      <w:r w:rsidRPr="002B07AB">
        <w:rPr>
          <w:rStyle w:val="normaltextrun"/>
        </w:rPr>
        <w:t>axf</w:t>
      </w:r>
      <w:proofErr w:type="spellEnd"/>
      <w:r w:rsidRPr="002B07AB">
        <w:rPr>
          <w:rStyle w:val="normaltextrun"/>
        </w:rPr>
        <w:t>/elf to bin – select Flash Image or Host Image checkbox</w:t>
      </w:r>
      <w:r w:rsidR="00800C78">
        <w:rPr>
          <w:rStyle w:val="normaltextrun"/>
        </w:rPr>
        <w:t xml:space="preserve"> and</w:t>
      </w:r>
      <w:r w:rsidRPr="002B07AB">
        <w:rPr>
          <w:rStyle w:val="normaltextrun"/>
        </w:rPr>
        <w:t xml:space="preserve"> select Secured Image </w:t>
      </w:r>
      <w:r w:rsidR="00C12A12" w:rsidRPr="002B07AB">
        <w:rPr>
          <w:rStyle w:val="normaltextrun"/>
        </w:rPr>
        <w:t>checkbox</w:t>
      </w:r>
      <w:r w:rsidR="00800C78">
        <w:rPr>
          <w:rStyle w:val="normaltextrun"/>
        </w:rPr>
        <w:t>.</w:t>
      </w:r>
    </w:p>
    <w:p w14:paraId="0A02BB99" w14:textId="7CE2D0C7" w:rsidR="00EC1286" w:rsidRPr="006518F0" w:rsidRDefault="00BC6EC7" w:rsidP="00BF7C0A">
      <w:pPr>
        <w:pStyle w:val="ListParagraph"/>
        <w:numPr>
          <w:ilvl w:val="1"/>
          <w:numId w:val="19"/>
        </w:numPr>
        <w:rPr>
          <w:rStyle w:val="normaltextrun"/>
          <w:lang w:val="en-US"/>
        </w:rPr>
      </w:pPr>
      <w:r>
        <w:rPr>
          <w:rStyle w:val="normaltextrun"/>
        </w:rPr>
        <w:t>Host Image – The binary which will be flashed to the RAM memory</w:t>
      </w:r>
      <w:r w:rsidR="006518F0">
        <w:rPr>
          <w:rStyle w:val="normaltextrun"/>
        </w:rPr>
        <w:t xml:space="preserve"> of the chip.</w:t>
      </w:r>
    </w:p>
    <w:p w14:paraId="05D5DB71" w14:textId="42F35054" w:rsidR="006518F0" w:rsidRPr="00F57061" w:rsidRDefault="006518F0" w:rsidP="00BF7C0A">
      <w:pPr>
        <w:pStyle w:val="ListParagraph"/>
        <w:numPr>
          <w:ilvl w:val="1"/>
          <w:numId w:val="19"/>
        </w:numPr>
        <w:rPr>
          <w:rStyle w:val="normaltextrun"/>
          <w:lang w:val="en-US"/>
        </w:rPr>
      </w:pPr>
      <w:r>
        <w:rPr>
          <w:rStyle w:val="normaltextrun"/>
        </w:rPr>
        <w:t>Flash Image – The binary which will be flashed to the Flash memory of the chip.</w:t>
      </w:r>
    </w:p>
    <w:p w14:paraId="72E9972B" w14:textId="54784312" w:rsidR="00F57061" w:rsidRPr="002B07AB" w:rsidRDefault="00F57061" w:rsidP="00BF7C0A">
      <w:pPr>
        <w:pStyle w:val="ListParagraph"/>
        <w:numPr>
          <w:ilvl w:val="1"/>
          <w:numId w:val="19"/>
        </w:numPr>
        <w:rPr>
          <w:rStyle w:val="normaltextrun"/>
          <w:lang w:val="en-US"/>
        </w:rPr>
      </w:pPr>
      <w:r>
        <w:rPr>
          <w:rStyle w:val="normaltextrun"/>
        </w:rPr>
        <w:t xml:space="preserve">Secure </w:t>
      </w:r>
      <w:r w:rsidR="0093768E">
        <w:rPr>
          <w:rStyle w:val="normaltextrun"/>
        </w:rPr>
        <w:t>–</w:t>
      </w:r>
      <w:r>
        <w:rPr>
          <w:rStyle w:val="normaltextrun"/>
        </w:rPr>
        <w:t xml:space="preserve"> </w:t>
      </w:r>
      <w:r w:rsidR="00032202">
        <w:t>s</w:t>
      </w:r>
      <w:r w:rsidR="00032202" w:rsidRPr="00032202">
        <w:t xml:space="preserve">elect this </w:t>
      </w:r>
      <w:r w:rsidR="00032202">
        <w:t>checkbox</w:t>
      </w:r>
      <w:r w:rsidR="00032202" w:rsidRPr="00032202">
        <w:t xml:space="preserve"> if the chip in use is secured; otherwise, leave it unchecked.</w:t>
      </w:r>
    </w:p>
    <w:p w14:paraId="32E68585" w14:textId="17840FBD" w:rsidR="002B07AB" w:rsidRPr="002B07AB" w:rsidRDefault="00513EAF" w:rsidP="00BF7C0A">
      <w:pPr>
        <w:pStyle w:val="ListParagraph"/>
        <w:numPr>
          <w:ilvl w:val="0"/>
          <w:numId w:val="19"/>
        </w:numPr>
        <w:rPr>
          <w:rStyle w:val="normaltextrun"/>
          <w:lang w:val="en-US"/>
        </w:rPr>
      </w:pPr>
      <w:r w:rsidRPr="002B07AB">
        <w:rPr>
          <w:rStyle w:val="normaltextrun"/>
        </w:rPr>
        <w:t>Users can also specifically select the “Flash Type”</w:t>
      </w:r>
      <w:r w:rsidR="00334BEC">
        <w:rPr>
          <w:rStyle w:val="normaltextrun"/>
        </w:rPr>
        <w:t xml:space="preserve"> (default is </w:t>
      </w:r>
      <w:r w:rsidR="00EA7EFB">
        <w:rPr>
          <w:rStyle w:val="normaltextrun"/>
        </w:rPr>
        <w:t>GD25LE128</w:t>
      </w:r>
      <w:r w:rsidR="00334BEC">
        <w:rPr>
          <w:rStyle w:val="normaltextrun"/>
        </w:rPr>
        <w:t>)</w:t>
      </w:r>
      <w:r w:rsidRPr="002B07AB">
        <w:rPr>
          <w:rStyle w:val="normaltextrun"/>
        </w:rPr>
        <w:t xml:space="preserve"> and “Flash Frequency”</w:t>
      </w:r>
      <w:r w:rsidR="00C5560B">
        <w:rPr>
          <w:rStyle w:val="normaltextrun"/>
        </w:rPr>
        <w:t xml:space="preserve"> </w:t>
      </w:r>
      <w:r w:rsidR="00334BEC">
        <w:rPr>
          <w:rStyle w:val="normaltextrun"/>
        </w:rPr>
        <w:t>(default is 67)</w:t>
      </w:r>
      <w:r w:rsidRPr="002B07AB">
        <w:rPr>
          <w:rStyle w:val="normaltextrun"/>
        </w:rPr>
        <w:t xml:space="preserve"> values from the dropdown once the Flash checkbox is selected.</w:t>
      </w:r>
    </w:p>
    <w:p w14:paraId="301BB8C1" w14:textId="67C80187" w:rsidR="000E0ACA" w:rsidRPr="008E39C1" w:rsidRDefault="000E0ACA" w:rsidP="00BF7C0A">
      <w:pPr>
        <w:pStyle w:val="ListParagraph"/>
        <w:numPr>
          <w:ilvl w:val="0"/>
          <w:numId w:val="19"/>
        </w:numPr>
        <w:rPr>
          <w:rStyle w:val="normaltextrun"/>
          <w:lang w:val="en-US"/>
        </w:rPr>
      </w:pPr>
      <w:r w:rsidRPr="002B07AB">
        <w:rPr>
          <w:rStyle w:val="normaltextrun"/>
        </w:rPr>
        <w:t xml:space="preserve">For generating both Host and Flash images, </w:t>
      </w:r>
      <w:r w:rsidR="00CF4D10" w:rsidRPr="002B07AB">
        <w:rPr>
          <w:rStyle w:val="normaltextrun"/>
        </w:rPr>
        <w:t>select both Host and Flash Image checkboxes.</w:t>
      </w:r>
    </w:p>
    <w:p w14:paraId="1AE5B783" w14:textId="77777777" w:rsidR="002C79C1" w:rsidRDefault="009C379B" w:rsidP="002C79C1">
      <w:pPr>
        <w:keepNext/>
        <w:ind w:left="0" w:firstLine="0"/>
        <w:jc w:val="center"/>
      </w:pPr>
      <w:r w:rsidRPr="008E39C1">
        <w:rPr>
          <w:rStyle w:val="normaltextrun"/>
          <w:noProof/>
          <w:lang w:val="en-US"/>
        </w:rPr>
        <w:lastRenderedPageBreak/>
        <w:drawing>
          <wp:inline distT="0" distB="0" distL="0" distR="0" wp14:anchorId="0312BFCD" wp14:editId="7C53F25C">
            <wp:extent cx="3724102" cy="2739644"/>
            <wp:effectExtent l="0" t="0" r="0" b="3810"/>
            <wp:docPr id="168885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55293" name=""/>
                    <pic:cNvPicPr/>
                  </pic:nvPicPr>
                  <pic:blipFill>
                    <a:blip r:embed="rId43">
                      <a:extLst>
                        <a:ext uri="{28A0092B-C50C-407E-A947-70E740481C1C}">
                          <a14:useLocalDpi xmlns:a14="http://schemas.microsoft.com/office/drawing/2010/main" val="0"/>
                        </a:ext>
                      </a:extLst>
                    </a:blip>
                    <a:stretch>
                      <a:fillRect/>
                    </a:stretch>
                  </pic:blipFill>
                  <pic:spPr>
                    <a:xfrm>
                      <a:off x="0" y="0"/>
                      <a:ext cx="3724102" cy="2739644"/>
                    </a:xfrm>
                    <a:prstGeom prst="rect">
                      <a:avLst/>
                    </a:prstGeom>
                  </pic:spPr>
                </pic:pic>
              </a:graphicData>
            </a:graphic>
          </wp:inline>
        </w:drawing>
      </w:r>
    </w:p>
    <w:p w14:paraId="6ECB444E" w14:textId="2C0F9ADD" w:rsidR="008E39C1" w:rsidRPr="00EF6FB5" w:rsidRDefault="002C79C1" w:rsidP="002C79C1">
      <w:pPr>
        <w:pStyle w:val="Caption"/>
        <w:jc w:val="center"/>
        <w:rPr>
          <w:rStyle w:val="normaltextrun"/>
        </w:rPr>
      </w:pPr>
      <w:bookmarkStart w:id="89" w:name="_Toc206776024"/>
      <w:r>
        <w:t xml:space="preserve">Figure </w:t>
      </w:r>
      <w:fldSimple w:instr=" SEQ Figure \* ARABIC ">
        <w:r w:rsidR="001212DB">
          <w:rPr>
            <w:noProof/>
          </w:rPr>
          <w:t>32</w:t>
        </w:r>
      </w:fldSimple>
      <w:r>
        <w:t xml:space="preserve"> </w:t>
      </w:r>
      <w:r w:rsidRPr="009B02C8">
        <w:t>Image Conversion options</w:t>
      </w:r>
      <w:bookmarkEnd w:id="89"/>
    </w:p>
    <w:p w14:paraId="47AD1B1F" w14:textId="2D00C876" w:rsidR="00513EAF" w:rsidRPr="009217E4" w:rsidRDefault="00513EAF" w:rsidP="009217E4">
      <w:pPr>
        <w:pStyle w:val="Heading2"/>
        <w:rPr>
          <w:rStyle w:val="normaltextrun"/>
        </w:rPr>
      </w:pPr>
      <w:bookmarkStart w:id="90" w:name="_Toc200360500"/>
      <w:bookmarkStart w:id="91" w:name="_Toc206760614"/>
      <w:r w:rsidRPr="009217E4">
        <w:rPr>
          <w:rStyle w:val="normaltextrun"/>
        </w:rPr>
        <w:t>Image Conversion – Advanced Configurations</w:t>
      </w:r>
      <w:bookmarkEnd w:id="90"/>
      <w:bookmarkEnd w:id="91"/>
    </w:p>
    <w:p w14:paraId="5E68E0A0" w14:textId="39A235D2" w:rsidR="00083424" w:rsidRPr="00083424" w:rsidRDefault="00083424" w:rsidP="00E32A3D">
      <w:pPr>
        <w:ind w:left="0" w:firstLine="0"/>
        <w:rPr>
          <w:b/>
          <w:bCs/>
        </w:rPr>
      </w:pPr>
      <w:r w:rsidRPr="00083424">
        <w:rPr>
          <w:b/>
          <w:bCs/>
        </w:rPr>
        <w:t>Steps:</w:t>
      </w:r>
    </w:p>
    <w:p w14:paraId="76145F96" w14:textId="7A3A30F5" w:rsidR="002F6523" w:rsidRDefault="00513EAF" w:rsidP="00BF7C0A">
      <w:pPr>
        <w:pStyle w:val="paragraph"/>
        <w:numPr>
          <w:ilvl w:val="0"/>
          <w:numId w:val="12"/>
        </w:numPr>
        <w:spacing w:before="0" w:beforeAutospacing="0" w:after="0" w:afterAutospacing="0" w:line="276" w:lineRule="auto"/>
        <w:rPr>
          <w:rStyle w:val="normaltextrun"/>
          <w:rFonts w:asciiTheme="minorHAnsi" w:hAnsiTheme="minorHAnsi" w:cstheme="minorBidi"/>
          <w:sz w:val="22"/>
          <w:szCs w:val="22"/>
        </w:rPr>
      </w:pPr>
      <w:r>
        <w:rPr>
          <w:rStyle w:val="normaltextrun"/>
          <w:rFonts w:asciiTheme="minorHAnsi" w:hAnsiTheme="minorHAnsi" w:cstheme="minorBidi"/>
          <w:sz w:val="22"/>
          <w:szCs w:val="22"/>
        </w:rPr>
        <w:t xml:space="preserve">Select the “Advanced Configurations” checkbox to reveal the </w:t>
      </w:r>
      <w:r w:rsidR="001C6A04">
        <w:rPr>
          <w:rStyle w:val="normaltextrun"/>
          <w:rFonts w:asciiTheme="minorHAnsi" w:hAnsiTheme="minorHAnsi" w:cstheme="minorBidi"/>
          <w:sz w:val="22"/>
          <w:szCs w:val="22"/>
        </w:rPr>
        <w:t>advanced selections. Here users can select custom SPK and APBL file</w:t>
      </w:r>
      <w:r w:rsidR="006A1BF8">
        <w:rPr>
          <w:rStyle w:val="normaltextrun"/>
          <w:rFonts w:asciiTheme="minorHAnsi" w:hAnsiTheme="minorHAnsi" w:cstheme="minorBidi"/>
          <w:sz w:val="22"/>
          <w:szCs w:val="22"/>
        </w:rPr>
        <w:t xml:space="preserve"> </w:t>
      </w:r>
      <w:r w:rsidR="001C6A04">
        <w:rPr>
          <w:rStyle w:val="normaltextrun"/>
          <w:rFonts w:asciiTheme="minorHAnsi" w:hAnsiTheme="minorHAnsi" w:cstheme="minorBidi"/>
          <w:sz w:val="22"/>
          <w:szCs w:val="22"/>
        </w:rPr>
        <w:t>paths using the respective “Browse” buttons.</w:t>
      </w:r>
    </w:p>
    <w:p w14:paraId="17D7F3D8" w14:textId="5F2D6390" w:rsidR="002F6523" w:rsidRDefault="001C6A04" w:rsidP="00BF7C0A">
      <w:pPr>
        <w:pStyle w:val="paragraph"/>
        <w:numPr>
          <w:ilvl w:val="0"/>
          <w:numId w:val="12"/>
        </w:numPr>
        <w:spacing w:before="0" w:beforeAutospacing="0" w:after="0" w:afterAutospacing="0" w:line="276" w:lineRule="auto"/>
        <w:rPr>
          <w:rStyle w:val="normaltextrun"/>
          <w:rFonts w:asciiTheme="minorHAnsi" w:hAnsiTheme="minorHAnsi" w:cstheme="minorBidi"/>
          <w:sz w:val="22"/>
          <w:szCs w:val="22"/>
        </w:rPr>
      </w:pPr>
      <w:r w:rsidRPr="00B5554E">
        <w:rPr>
          <w:rStyle w:val="normaltextrun"/>
          <w:rFonts w:asciiTheme="minorHAnsi" w:hAnsiTheme="minorHAnsi" w:cstheme="minorBidi"/>
          <w:b/>
          <w:bCs/>
          <w:sz w:val="22"/>
          <w:szCs w:val="22"/>
        </w:rPr>
        <w:t>Model Bin Conversion:</w:t>
      </w:r>
      <w:r w:rsidRPr="002F6523">
        <w:rPr>
          <w:rStyle w:val="normaltextrun"/>
          <w:rFonts w:asciiTheme="minorHAnsi" w:hAnsiTheme="minorHAnsi" w:cstheme="minorBidi"/>
          <w:sz w:val="22"/>
          <w:szCs w:val="22"/>
        </w:rPr>
        <w:t xml:space="preserve"> </w:t>
      </w:r>
      <w:r w:rsidR="003C03D6">
        <w:rPr>
          <w:rStyle w:val="normaltextrun"/>
          <w:rFonts w:asciiTheme="minorHAnsi" w:hAnsiTheme="minorHAnsi" w:cstheme="minorBidi"/>
          <w:sz w:val="22"/>
          <w:szCs w:val="22"/>
        </w:rPr>
        <w:t xml:space="preserve">This option enables the conversion of vela </w:t>
      </w:r>
      <w:r w:rsidR="0059552E">
        <w:rPr>
          <w:rStyle w:val="normaltextrun"/>
          <w:rFonts w:asciiTheme="minorHAnsi" w:hAnsiTheme="minorHAnsi" w:cstheme="minorBidi"/>
          <w:sz w:val="22"/>
          <w:szCs w:val="22"/>
        </w:rPr>
        <w:t xml:space="preserve">model file into binary file. </w:t>
      </w:r>
      <w:r w:rsidRPr="002F6523">
        <w:rPr>
          <w:rStyle w:val="normaltextrun"/>
          <w:rFonts w:asciiTheme="minorHAnsi" w:hAnsiTheme="minorHAnsi" w:cstheme="minorBidi"/>
          <w:sz w:val="22"/>
          <w:szCs w:val="22"/>
        </w:rPr>
        <w:t>Select the Vela model binary using the “Browse” button and choose “Secure” according to the model.</w:t>
      </w:r>
    </w:p>
    <w:p w14:paraId="7E5EA172" w14:textId="77777777" w:rsidR="001E2D11" w:rsidRDefault="007A5EC8" w:rsidP="00BF7C0A">
      <w:pPr>
        <w:pStyle w:val="paragraph"/>
        <w:numPr>
          <w:ilvl w:val="0"/>
          <w:numId w:val="12"/>
        </w:numPr>
        <w:spacing w:before="0" w:beforeAutospacing="0" w:after="0" w:afterAutospacing="0" w:line="276" w:lineRule="auto"/>
        <w:rPr>
          <w:rStyle w:val="normaltextrun"/>
          <w:rFonts w:asciiTheme="minorHAnsi" w:hAnsiTheme="minorHAnsi" w:cstheme="minorBidi"/>
          <w:sz w:val="22"/>
          <w:szCs w:val="22"/>
        </w:rPr>
      </w:pPr>
      <w:r w:rsidRPr="00B5554E">
        <w:rPr>
          <w:rStyle w:val="normaltextrun"/>
          <w:rFonts w:asciiTheme="minorHAnsi" w:hAnsiTheme="minorHAnsi" w:cstheme="minorBidi"/>
          <w:b/>
          <w:bCs/>
          <w:sz w:val="22"/>
          <w:szCs w:val="22"/>
        </w:rPr>
        <w:t>Edit JSON file:</w:t>
      </w:r>
      <w:r w:rsidRPr="002F6523">
        <w:rPr>
          <w:rStyle w:val="normaltextrun"/>
          <w:rFonts w:asciiTheme="minorHAnsi" w:hAnsiTheme="minorHAnsi" w:cstheme="minorBidi"/>
          <w:sz w:val="22"/>
          <w:szCs w:val="22"/>
        </w:rPr>
        <w:t xml:space="preserve"> </w:t>
      </w:r>
      <w:r w:rsidR="00870DC9" w:rsidRPr="002F6523">
        <w:rPr>
          <w:rStyle w:val="normaltextrun"/>
          <w:rFonts w:asciiTheme="minorHAnsi" w:hAnsiTheme="minorHAnsi" w:cstheme="minorBidi"/>
          <w:sz w:val="22"/>
          <w:szCs w:val="22"/>
        </w:rPr>
        <w:t>Enables</w:t>
      </w:r>
      <w:r w:rsidRPr="002F6523">
        <w:rPr>
          <w:rStyle w:val="normaltextrun"/>
          <w:rFonts w:asciiTheme="minorHAnsi" w:hAnsiTheme="minorHAnsi" w:cstheme="minorBidi"/>
          <w:sz w:val="22"/>
          <w:szCs w:val="22"/>
        </w:rPr>
        <w:t xml:space="preserve"> users to open and edit the JSON files.</w:t>
      </w:r>
    </w:p>
    <w:p w14:paraId="3B4E2C99" w14:textId="5852DD42" w:rsidR="004B0B8C" w:rsidRPr="001E2D11" w:rsidRDefault="004B0B8C" w:rsidP="00BF7C0A">
      <w:pPr>
        <w:pStyle w:val="paragraph"/>
        <w:numPr>
          <w:ilvl w:val="0"/>
          <w:numId w:val="12"/>
        </w:numPr>
        <w:spacing w:before="0" w:beforeAutospacing="0" w:after="0" w:afterAutospacing="0" w:line="276" w:lineRule="auto"/>
        <w:rPr>
          <w:rStyle w:val="eop"/>
          <w:rFonts w:asciiTheme="minorHAnsi" w:hAnsiTheme="minorHAnsi" w:cstheme="minorBidi"/>
          <w:sz w:val="22"/>
          <w:szCs w:val="22"/>
        </w:rPr>
      </w:pPr>
      <w:r w:rsidRPr="001E2D11">
        <w:rPr>
          <w:rStyle w:val="normaltextrun"/>
          <w:rFonts w:asciiTheme="minorHAnsi" w:hAnsiTheme="minorHAnsi" w:cstheme="minorHAnsi"/>
          <w:sz w:val="22"/>
          <w:szCs w:val="22"/>
          <w:lang w:val="en-US"/>
        </w:rPr>
        <w:t>Once the options are selected, click on the ‘Run Image Generator’</w:t>
      </w:r>
      <w:r w:rsidR="00143D73">
        <w:rPr>
          <w:rStyle w:val="normaltextrun"/>
          <w:rFonts w:asciiTheme="minorHAnsi" w:hAnsiTheme="minorHAnsi" w:cstheme="minorHAnsi"/>
          <w:sz w:val="22"/>
          <w:szCs w:val="22"/>
          <w:lang w:val="en-US"/>
        </w:rPr>
        <w:t xml:space="preserve"> button</w:t>
      </w:r>
      <w:r w:rsidRPr="001E2D11">
        <w:rPr>
          <w:rStyle w:val="normaltextrun"/>
          <w:rFonts w:asciiTheme="minorHAnsi" w:hAnsiTheme="minorHAnsi" w:cstheme="minorHAnsi"/>
          <w:sz w:val="22"/>
          <w:szCs w:val="22"/>
          <w:lang w:val="en-US"/>
        </w:rPr>
        <w:t xml:space="preserve">. This will start the conversion </w:t>
      </w:r>
      <w:r w:rsidR="00415AD1" w:rsidRPr="001E2D11">
        <w:rPr>
          <w:rStyle w:val="normaltextrun"/>
          <w:rFonts w:asciiTheme="minorHAnsi" w:hAnsiTheme="minorHAnsi" w:cstheme="minorHAnsi"/>
          <w:sz w:val="22"/>
          <w:szCs w:val="22"/>
          <w:lang w:val="en-US"/>
        </w:rPr>
        <w:t>process,</w:t>
      </w:r>
      <w:r w:rsidR="009E2E30">
        <w:rPr>
          <w:rStyle w:val="normaltextrun"/>
          <w:rFonts w:asciiTheme="minorHAnsi" w:hAnsiTheme="minorHAnsi" w:cstheme="minorHAnsi"/>
          <w:sz w:val="22"/>
          <w:szCs w:val="22"/>
          <w:lang w:val="en-US"/>
        </w:rPr>
        <w:t xml:space="preserve"> and the conversion logs will be shown in the Output window.</w:t>
      </w:r>
      <w:r w:rsidR="00506F10" w:rsidRPr="001E2D11">
        <w:rPr>
          <w:rStyle w:val="eop"/>
          <w:rFonts w:asciiTheme="minorHAnsi" w:hAnsiTheme="minorHAnsi" w:cstheme="minorHAnsi"/>
          <w:sz w:val="22"/>
          <w:szCs w:val="22"/>
        </w:rPr>
        <w:br/>
      </w:r>
    </w:p>
    <w:p w14:paraId="79AC07BB" w14:textId="77777777" w:rsidR="002C79C1" w:rsidRDefault="008C1A5B" w:rsidP="002C79C1">
      <w:pPr>
        <w:pStyle w:val="paragraph"/>
        <w:keepNext/>
        <w:spacing w:before="0" w:beforeAutospacing="0" w:after="0" w:afterAutospacing="0" w:line="276" w:lineRule="auto"/>
        <w:ind w:left="360"/>
        <w:textAlignment w:val="baseline"/>
      </w:pPr>
      <w:r w:rsidRPr="008C1A5B">
        <w:rPr>
          <w:noProof/>
        </w:rPr>
        <w:lastRenderedPageBreak/>
        <w:drawing>
          <wp:inline distT="0" distB="0" distL="0" distR="0" wp14:anchorId="673D36A3" wp14:editId="7F371E6B">
            <wp:extent cx="5731510" cy="4047490"/>
            <wp:effectExtent l="0" t="0" r="2540" b="0"/>
            <wp:docPr id="56371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4502" name=""/>
                    <pic:cNvPicPr/>
                  </pic:nvPicPr>
                  <pic:blipFill>
                    <a:blip r:embed="rId44"/>
                    <a:stretch>
                      <a:fillRect/>
                    </a:stretch>
                  </pic:blipFill>
                  <pic:spPr>
                    <a:xfrm>
                      <a:off x="0" y="0"/>
                      <a:ext cx="5731510" cy="4047490"/>
                    </a:xfrm>
                    <a:prstGeom prst="rect">
                      <a:avLst/>
                    </a:prstGeom>
                  </pic:spPr>
                </pic:pic>
              </a:graphicData>
            </a:graphic>
          </wp:inline>
        </w:drawing>
      </w:r>
    </w:p>
    <w:p w14:paraId="57FC4BD0" w14:textId="7CFA284F" w:rsidR="00506F10" w:rsidRDefault="002C79C1" w:rsidP="002C79C1">
      <w:pPr>
        <w:pStyle w:val="Caption"/>
        <w:jc w:val="center"/>
      </w:pPr>
      <w:bookmarkStart w:id="92" w:name="_Toc206776025"/>
      <w:r>
        <w:t xml:space="preserve">Figure </w:t>
      </w:r>
      <w:fldSimple w:instr=" SEQ Figure \* ARABIC ">
        <w:r w:rsidR="001212DB">
          <w:rPr>
            <w:noProof/>
          </w:rPr>
          <w:t>33</w:t>
        </w:r>
      </w:fldSimple>
      <w:r>
        <w:t xml:space="preserve"> </w:t>
      </w:r>
      <w:r w:rsidRPr="000C5DFB">
        <w:t>Image Conversion - Advanced Configurations</w:t>
      </w:r>
      <w:bookmarkEnd w:id="92"/>
    </w:p>
    <w:p w14:paraId="735ABCAF" w14:textId="77777777" w:rsidR="00086B6B" w:rsidRPr="00E32A3D" w:rsidRDefault="00AC1EA1" w:rsidP="003B2BE9">
      <w:pPr>
        <w:pStyle w:val="paragraph"/>
        <w:keepNext/>
        <w:spacing w:before="0" w:beforeAutospacing="0" w:after="0" w:afterAutospacing="0" w:line="276" w:lineRule="auto"/>
        <w:ind w:left="0" w:firstLine="0"/>
        <w:textAlignment w:val="baseline"/>
        <w:rPr>
          <w:rFonts w:asciiTheme="minorHAnsi" w:hAnsiTheme="minorHAnsi" w:cstheme="minorHAnsi"/>
          <w:b/>
          <w:bCs/>
          <w:sz w:val="22"/>
          <w:szCs w:val="22"/>
        </w:rPr>
      </w:pPr>
      <w:r w:rsidRPr="00E32A3D">
        <w:rPr>
          <w:rFonts w:asciiTheme="minorHAnsi" w:hAnsiTheme="minorHAnsi" w:cstheme="minorHAnsi"/>
          <w:b/>
          <w:bCs/>
          <w:sz w:val="22"/>
          <w:szCs w:val="22"/>
        </w:rPr>
        <w:t>Result:</w:t>
      </w:r>
    </w:p>
    <w:p w14:paraId="01605DA6" w14:textId="0B5F27AF" w:rsidR="00086B6B" w:rsidRDefault="00E86C3F" w:rsidP="00BF7C0A">
      <w:pPr>
        <w:pStyle w:val="paragraph"/>
        <w:keepNext/>
        <w:numPr>
          <w:ilvl w:val="1"/>
          <w:numId w:val="2"/>
        </w:numPr>
        <w:spacing w:before="0" w:beforeAutospacing="0" w:after="0" w:afterAutospacing="0" w:line="276" w:lineRule="auto"/>
        <w:ind w:left="720"/>
        <w:textAlignment w:val="baseline"/>
        <w:rPr>
          <w:rFonts w:asciiTheme="minorHAnsi" w:hAnsiTheme="minorHAnsi" w:cstheme="minorHAnsi"/>
          <w:sz w:val="22"/>
          <w:szCs w:val="22"/>
        </w:rPr>
      </w:pPr>
      <w:r>
        <w:rPr>
          <w:rFonts w:asciiTheme="minorHAnsi" w:hAnsiTheme="minorHAnsi" w:cstheme="minorHAnsi"/>
          <w:sz w:val="22"/>
          <w:szCs w:val="22"/>
        </w:rPr>
        <w:t xml:space="preserve">The converted bin file path will be populated to Image Flashing </w:t>
      </w:r>
      <w:r w:rsidR="00E466B7">
        <w:rPr>
          <w:rFonts w:asciiTheme="minorHAnsi" w:hAnsiTheme="minorHAnsi" w:cstheme="minorHAnsi"/>
          <w:sz w:val="22"/>
          <w:szCs w:val="22"/>
        </w:rPr>
        <w:t>Webview</w:t>
      </w:r>
      <w:r>
        <w:rPr>
          <w:rFonts w:asciiTheme="minorHAnsi" w:hAnsiTheme="minorHAnsi" w:cstheme="minorHAnsi"/>
          <w:sz w:val="22"/>
          <w:szCs w:val="22"/>
        </w:rPr>
        <w:t>.</w:t>
      </w:r>
    </w:p>
    <w:p w14:paraId="573E6964" w14:textId="37F68F8C" w:rsidR="004B0B8C" w:rsidRPr="00E32A3D" w:rsidRDefault="004B0B8C" w:rsidP="00BF7C0A">
      <w:pPr>
        <w:pStyle w:val="paragraph"/>
        <w:keepNext/>
        <w:numPr>
          <w:ilvl w:val="1"/>
          <w:numId w:val="2"/>
        </w:numPr>
        <w:spacing w:before="0" w:beforeAutospacing="0" w:after="0" w:afterAutospacing="0" w:line="276" w:lineRule="auto"/>
        <w:ind w:left="720"/>
        <w:textAlignment w:val="baseline"/>
        <w:rPr>
          <w:rStyle w:val="normaltextrun"/>
          <w:rFonts w:asciiTheme="minorHAnsi" w:hAnsiTheme="minorHAnsi" w:cstheme="minorHAnsi"/>
          <w:sz w:val="22"/>
          <w:szCs w:val="22"/>
        </w:rPr>
      </w:pPr>
      <w:r w:rsidRPr="72878167">
        <w:rPr>
          <w:rStyle w:val="normaltextrun"/>
          <w:rFonts w:asciiTheme="minorHAnsi" w:hAnsiTheme="minorHAnsi" w:cstheme="minorBidi"/>
          <w:sz w:val="22"/>
          <w:szCs w:val="22"/>
          <w:lang w:val="en-US"/>
        </w:rPr>
        <w:t xml:space="preserve">Once the conversion is completed, the </w:t>
      </w:r>
      <w:r w:rsidR="00AC1EA1" w:rsidRPr="72878167">
        <w:rPr>
          <w:rStyle w:val="normaltextrun"/>
          <w:rFonts w:asciiTheme="minorHAnsi" w:hAnsiTheme="minorHAnsi" w:cstheme="minorBidi"/>
          <w:sz w:val="22"/>
          <w:szCs w:val="22"/>
          <w:lang w:val="en-US"/>
        </w:rPr>
        <w:t xml:space="preserve">conversion logs and </w:t>
      </w:r>
      <w:r w:rsidRPr="72878167">
        <w:rPr>
          <w:rStyle w:val="normaltextrun"/>
          <w:rFonts w:asciiTheme="minorHAnsi" w:hAnsiTheme="minorHAnsi" w:cstheme="minorBidi"/>
          <w:sz w:val="22"/>
          <w:szCs w:val="22"/>
          <w:lang w:val="en-US"/>
        </w:rPr>
        <w:t>bin</w:t>
      </w:r>
      <w:r w:rsidR="00AC1EA1" w:rsidRPr="72878167">
        <w:rPr>
          <w:rStyle w:val="normaltextrun"/>
          <w:rFonts w:asciiTheme="minorHAnsi" w:hAnsiTheme="minorHAnsi" w:cstheme="minorBidi"/>
          <w:sz w:val="22"/>
          <w:szCs w:val="22"/>
          <w:lang w:val="en-US"/>
        </w:rPr>
        <w:t>ary</w:t>
      </w:r>
      <w:r w:rsidRPr="72878167">
        <w:rPr>
          <w:rStyle w:val="normaltextrun"/>
          <w:rFonts w:asciiTheme="minorHAnsi" w:hAnsiTheme="minorHAnsi" w:cstheme="minorBidi"/>
          <w:sz w:val="22"/>
          <w:szCs w:val="22"/>
          <w:lang w:val="en-US"/>
        </w:rPr>
        <w:t xml:space="preserve"> file</w:t>
      </w:r>
      <w:r w:rsidR="00AC1EA1" w:rsidRPr="72878167">
        <w:rPr>
          <w:rStyle w:val="normaltextrun"/>
          <w:rFonts w:asciiTheme="minorHAnsi" w:hAnsiTheme="minorHAnsi" w:cstheme="minorBidi"/>
          <w:sz w:val="22"/>
          <w:szCs w:val="22"/>
          <w:lang w:val="en-US"/>
        </w:rPr>
        <w:t>s</w:t>
      </w:r>
      <w:r w:rsidRPr="72878167">
        <w:rPr>
          <w:rStyle w:val="normaltextrun"/>
          <w:rFonts w:asciiTheme="minorHAnsi" w:hAnsiTheme="minorHAnsi" w:cstheme="minorBidi"/>
          <w:sz w:val="22"/>
          <w:szCs w:val="22"/>
          <w:lang w:val="en-US"/>
        </w:rPr>
        <w:t xml:space="preserve"> will be present in the following location</w:t>
      </w:r>
      <w:r w:rsidR="00E32A3D" w:rsidRPr="72878167">
        <w:rPr>
          <w:rStyle w:val="normaltextrun"/>
          <w:rFonts w:asciiTheme="minorHAnsi" w:hAnsiTheme="minorHAnsi" w:cstheme="minorBidi"/>
          <w:sz w:val="22"/>
          <w:szCs w:val="22"/>
          <w:lang w:val="en-US"/>
        </w:rPr>
        <w:t xml:space="preserve"> </w:t>
      </w:r>
      <w:commentRangeStart w:id="93"/>
      <w:commentRangeStart w:id="94"/>
      <w:r w:rsidRPr="00E32A3D">
        <w:rPr>
          <w:rStyle w:val="normaltextrun"/>
          <w:rFonts w:ascii="Calibri" w:hAnsi="Calibri" w:cs="Calibri"/>
          <w:i/>
          <w:iCs/>
          <w:sz w:val="22"/>
          <w:szCs w:val="22"/>
          <w:highlight w:val="yellow"/>
          <w:lang w:val="en-US"/>
        </w:rPr>
        <w:t>C:\Users\&lt;username&gt;\Bin</w:t>
      </w:r>
      <w:r w:rsidR="00236BB9" w:rsidRPr="00E32A3D">
        <w:rPr>
          <w:rStyle w:val="normaltextrun"/>
          <w:rFonts w:ascii="Calibri" w:hAnsi="Calibri" w:cs="Calibri"/>
          <w:i/>
          <w:iCs/>
          <w:sz w:val="22"/>
          <w:szCs w:val="22"/>
          <w:highlight w:val="yellow"/>
          <w:lang w:val="en-US"/>
        </w:rPr>
        <w:t>_</w:t>
      </w:r>
      <w:r w:rsidRPr="00E32A3D">
        <w:rPr>
          <w:rStyle w:val="normaltextrun"/>
          <w:rFonts w:ascii="Calibri" w:hAnsi="Calibri" w:cs="Calibri"/>
          <w:i/>
          <w:iCs/>
          <w:sz w:val="22"/>
          <w:szCs w:val="22"/>
          <w:highlight w:val="yellow"/>
          <w:lang w:val="en-US"/>
        </w:rPr>
        <w:t>Location</w:t>
      </w:r>
      <w:commentRangeEnd w:id="93"/>
      <w:r w:rsidR="004E6559">
        <w:rPr>
          <w:rStyle w:val="CommentReference"/>
          <w:rFonts w:ascii="Calibri" w:hAnsi="Calibri" w:cs="Calibri"/>
          <w:i/>
          <w:iCs/>
          <w:sz w:val="22"/>
          <w:szCs w:val="22"/>
          <w:lang w:val="en-US"/>
        </w:rPr>
        <w:commentReference w:id="93"/>
      </w:r>
      <w:commentRangeEnd w:id="94"/>
      <w:r w:rsidR="0090317C">
        <w:rPr>
          <w:rStyle w:val="CommentReference"/>
          <w:rFonts w:ascii="Calibri" w:hAnsi="Calibri" w:cs="Calibri"/>
          <w:i/>
          <w:iCs/>
          <w:sz w:val="22"/>
          <w:szCs w:val="22"/>
          <w:lang w:val="en-US"/>
        </w:rPr>
        <w:commentReference w:id="94"/>
      </w:r>
      <w:r w:rsidR="00E32A3D">
        <w:rPr>
          <w:rStyle w:val="normaltextrun"/>
          <w:rFonts w:ascii="Calibri" w:hAnsi="Calibri" w:cs="Calibri"/>
          <w:i/>
          <w:iCs/>
          <w:sz w:val="22"/>
          <w:szCs w:val="22"/>
          <w:lang w:val="en-US"/>
        </w:rPr>
        <w:t xml:space="preserve"> </w:t>
      </w:r>
      <w:r w:rsidR="00E32A3D" w:rsidRPr="00E32A3D">
        <w:rPr>
          <w:rStyle w:val="normaltextrun"/>
          <w:rFonts w:ascii="Calibri" w:hAnsi="Calibri" w:cs="Calibri"/>
          <w:sz w:val="22"/>
          <w:szCs w:val="22"/>
          <w:lang w:val="en-US"/>
        </w:rPr>
        <w:t xml:space="preserve">for Windows and in </w:t>
      </w:r>
      <w:r w:rsidR="00E32A3D" w:rsidRPr="000D4594">
        <w:rPr>
          <w:rStyle w:val="normaltextrun"/>
          <w:rFonts w:ascii="Calibri" w:hAnsi="Calibri" w:cs="Calibri"/>
          <w:i/>
          <w:iCs/>
          <w:sz w:val="22"/>
          <w:szCs w:val="22"/>
          <w:highlight w:val="yellow"/>
          <w:lang w:val="en-US"/>
        </w:rPr>
        <w:t>home/&lt;username&gt;/</w:t>
      </w:r>
      <w:proofErr w:type="spellStart"/>
      <w:r w:rsidR="00712459" w:rsidRPr="000D4594">
        <w:rPr>
          <w:rStyle w:val="normaltextrun"/>
          <w:rFonts w:ascii="Calibri" w:hAnsi="Calibri" w:cs="Calibri"/>
          <w:i/>
          <w:iCs/>
          <w:sz w:val="22"/>
          <w:szCs w:val="22"/>
          <w:highlight w:val="yellow"/>
          <w:lang w:val="en-US"/>
        </w:rPr>
        <w:t>B</w:t>
      </w:r>
      <w:r w:rsidR="00E32A3D" w:rsidRPr="000D4594">
        <w:rPr>
          <w:rStyle w:val="normaltextrun"/>
          <w:rFonts w:ascii="Calibri" w:hAnsi="Calibri" w:cs="Calibri"/>
          <w:i/>
          <w:iCs/>
          <w:sz w:val="22"/>
          <w:szCs w:val="22"/>
          <w:highlight w:val="yellow"/>
          <w:lang w:val="en-US"/>
        </w:rPr>
        <w:t>in</w:t>
      </w:r>
      <w:r w:rsidR="00712459" w:rsidRPr="000D4594">
        <w:rPr>
          <w:rStyle w:val="normaltextrun"/>
          <w:rFonts w:ascii="Calibri" w:hAnsi="Calibri" w:cs="Calibri"/>
          <w:i/>
          <w:iCs/>
          <w:sz w:val="22"/>
          <w:szCs w:val="22"/>
          <w:highlight w:val="yellow"/>
          <w:lang w:val="en-US"/>
        </w:rPr>
        <w:t>_Location</w:t>
      </w:r>
      <w:proofErr w:type="spellEnd"/>
      <w:r w:rsidR="00E32A3D" w:rsidRPr="00E32A3D">
        <w:rPr>
          <w:rStyle w:val="normaltextrun"/>
          <w:rFonts w:ascii="Calibri" w:hAnsi="Calibri" w:cs="Calibri"/>
          <w:sz w:val="22"/>
          <w:szCs w:val="22"/>
          <w:lang w:val="en-US"/>
        </w:rPr>
        <w:t xml:space="preserve"> for Linux</w:t>
      </w:r>
      <w:r w:rsidR="00712459">
        <w:rPr>
          <w:rStyle w:val="normaltextrun"/>
          <w:rFonts w:ascii="Calibri" w:hAnsi="Calibri" w:cs="Calibri"/>
          <w:sz w:val="22"/>
          <w:szCs w:val="22"/>
          <w:lang w:val="en-US"/>
        </w:rPr>
        <w:t xml:space="preserve"> and macOS</w:t>
      </w:r>
      <w:r w:rsidR="00E32A3D" w:rsidRPr="00E32A3D">
        <w:rPr>
          <w:rStyle w:val="normaltextrun"/>
          <w:rFonts w:ascii="Calibri" w:hAnsi="Calibri" w:cs="Calibri"/>
          <w:sz w:val="22"/>
          <w:szCs w:val="22"/>
          <w:lang w:val="en-US"/>
        </w:rPr>
        <w:t>.</w:t>
      </w:r>
    </w:p>
    <w:p w14:paraId="13DBDC98" w14:textId="77777777" w:rsidR="00BA3140" w:rsidRPr="00E32A3D" w:rsidRDefault="00BA3140" w:rsidP="00E86C3F">
      <w:pPr>
        <w:pStyle w:val="paragraph"/>
        <w:spacing w:before="0" w:beforeAutospacing="0" w:after="0" w:afterAutospacing="0" w:line="276" w:lineRule="auto"/>
        <w:ind w:left="0" w:firstLine="0"/>
        <w:textAlignment w:val="baseline"/>
        <w:rPr>
          <w:rFonts w:ascii="Segoe UI" w:hAnsi="Segoe UI" w:cs="Segoe UI"/>
          <w:sz w:val="22"/>
          <w:szCs w:val="22"/>
        </w:rPr>
      </w:pPr>
    </w:p>
    <w:p w14:paraId="325CB74A" w14:textId="77777777" w:rsidR="001E4142" w:rsidRDefault="00BA3140" w:rsidP="00A37A7B">
      <w:pPr>
        <w:pStyle w:val="paragraph"/>
        <w:spacing w:before="0" w:beforeAutospacing="0" w:after="0" w:afterAutospacing="0" w:line="276" w:lineRule="auto"/>
        <w:ind w:left="283"/>
        <w:textAlignment w:val="baseline"/>
        <w:rPr>
          <w:rStyle w:val="normaltextrun"/>
          <w:rFonts w:asciiTheme="minorHAnsi" w:hAnsiTheme="minorHAnsi" w:cstheme="minorHAnsi"/>
          <w:sz w:val="22"/>
          <w:szCs w:val="22"/>
          <w:lang w:val="en-US"/>
        </w:rPr>
      </w:pPr>
      <w:r w:rsidRPr="00086B6B">
        <w:rPr>
          <w:rStyle w:val="normaltextrun"/>
          <w:rFonts w:asciiTheme="minorHAnsi" w:hAnsiTheme="minorHAnsi" w:cstheme="minorHAnsi"/>
          <w:b/>
          <w:bCs/>
          <w:sz w:val="22"/>
          <w:szCs w:val="22"/>
          <w:lang w:val="en-US"/>
        </w:rPr>
        <w:t>NOTE:</w:t>
      </w:r>
      <w:r w:rsidRPr="00F72287">
        <w:rPr>
          <w:rStyle w:val="normaltextrun"/>
          <w:rFonts w:asciiTheme="minorHAnsi" w:hAnsiTheme="minorHAnsi" w:cstheme="minorHAnsi"/>
          <w:sz w:val="22"/>
          <w:szCs w:val="22"/>
          <w:lang w:val="en-US"/>
        </w:rPr>
        <w:t xml:space="preserve"> </w:t>
      </w:r>
    </w:p>
    <w:p w14:paraId="7AC9B3FC" w14:textId="26988231" w:rsidR="008A1698" w:rsidRDefault="00EE7D3B" w:rsidP="00EE7D3B">
      <w:pPr>
        <w:pStyle w:val="paragraph"/>
        <w:numPr>
          <w:ilvl w:val="0"/>
          <w:numId w:val="39"/>
        </w:numPr>
        <w:spacing w:before="0" w:beforeAutospacing="0" w:after="0" w:afterAutospacing="0" w:line="276" w:lineRule="auto"/>
        <w:textAlignment w:val="baseline"/>
        <w:rPr>
          <w:rStyle w:val="normaltextrun"/>
          <w:rFonts w:asciiTheme="minorHAnsi" w:hAnsiTheme="minorHAnsi" w:cstheme="minorHAnsi"/>
          <w:sz w:val="22"/>
          <w:szCs w:val="22"/>
          <w:lang w:val="en-US"/>
        </w:rPr>
      </w:pPr>
      <w:r w:rsidRPr="005C1C0A">
        <w:rPr>
          <w:rFonts w:asciiTheme="minorHAnsi" w:hAnsiTheme="minorHAnsi" w:cstheme="minorHAnsi"/>
          <w:sz w:val="22"/>
          <w:szCs w:val="22"/>
        </w:rPr>
        <w:t>The above steps — tool installation, SDK build, and BIN conversion — can be performed in an SSH remote setup or WSL environment. Further steps beyond this</w:t>
      </w:r>
      <w:r w:rsidR="00AF1004">
        <w:rPr>
          <w:rFonts w:asciiTheme="minorHAnsi" w:hAnsiTheme="minorHAnsi" w:cstheme="minorHAnsi"/>
          <w:sz w:val="22"/>
          <w:szCs w:val="22"/>
        </w:rPr>
        <w:t xml:space="preserve"> (Image flashing, debugging and Video Streamer)</w:t>
      </w:r>
      <w:r w:rsidRPr="005C1C0A">
        <w:rPr>
          <w:rFonts w:asciiTheme="minorHAnsi" w:hAnsiTheme="minorHAnsi" w:cstheme="minorHAnsi"/>
          <w:sz w:val="22"/>
          <w:szCs w:val="22"/>
        </w:rPr>
        <w:t xml:space="preserve"> </w:t>
      </w:r>
      <w:r>
        <w:rPr>
          <w:rFonts w:asciiTheme="minorHAnsi" w:hAnsiTheme="minorHAnsi" w:cstheme="minorHAnsi"/>
          <w:sz w:val="22"/>
          <w:szCs w:val="22"/>
        </w:rPr>
        <w:t>are not supported in remote setup.</w:t>
      </w:r>
    </w:p>
    <w:p w14:paraId="2225ECD5" w14:textId="20DAD5F4" w:rsidR="00EE7D3B" w:rsidRPr="00EE7D3B" w:rsidRDefault="00EE7D3B" w:rsidP="00EE7D3B">
      <w:pPr>
        <w:pStyle w:val="paragraph"/>
        <w:numPr>
          <w:ilvl w:val="0"/>
          <w:numId w:val="39"/>
        </w:numPr>
        <w:spacing w:before="0" w:beforeAutospacing="0" w:after="0" w:afterAutospacing="0" w:line="276" w:lineRule="auto"/>
        <w:textAlignment w:val="baseline"/>
        <w:rPr>
          <w:rStyle w:val="normaltextrun"/>
          <w:rFonts w:asciiTheme="minorHAnsi" w:hAnsiTheme="minorHAnsi" w:cstheme="minorHAnsi"/>
          <w:sz w:val="22"/>
          <w:szCs w:val="22"/>
        </w:rPr>
      </w:pPr>
      <w:r w:rsidRPr="001E4142">
        <w:rPr>
          <w:rFonts w:asciiTheme="minorHAnsi" w:hAnsiTheme="minorHAnsi" w:cstheme="minorHAnsi"/>
          <w:sz w:val="22"/>
          <w:szCs w:val="22"/>
        </w:rPr>
        <w:t xml:space="preserve">After selecting the required options, click the </w:t>
      </w:r>
      <w:r w:rsidRPr="001E4142">
        <w:rPr>
          <w:rFonts w:asciiTheme="minorHAnsi" w:hAnsiTheme="minorHAnsi" w:cstheme="minorHAnsi"/>
          <w:b/>
          <w:bCs/>
          <w:sz w:val="22"/>
          <w:szCs w:val="22"/>
        </w:rPr>
        <w:t>Run Image Generator</w:t>
      </w:r>
      <w:r w:rsidRPr="001E4142">
        <w:rPr>
          <w:rFonts w:asciiTheme="minorHAnsi" w:hAnsiTheme="minorHAnsi" w:cstheme="minorHAnsi"/>
          <w:sz w:val="22"/>
          <w:szCs w:val="22"/>
        </w:rPr>
        <w:t xml:space="preserve"> button to start the image</w:t>
      </w:r>
      <w:r>
        <w:rPr>
          <w:rFonts w:asciiTheme="minorHAnsi" w:hAnsiTheme="minorHAnsi" w:cstheme="minorHAnsi"/>
          <w:sz w:val="22"/>
          <w:szCs w:val="22"/>
        </w:rPr>
        <w:t xml:space="preserve">      </w:t>
      </w:r>
      <w:r w:rsidRPr="001E4142">
        <w:rPr>
          <w:rFonts w:asciiTheme="minorHAnsi" w:hAnsiTheme="minorHAnsi" w:cstheme="minorHAnsi"/>
          <w:sz w:val="22"/>
          <w:szCs w:val="22"/>
        </w:rPr>
        <w:t>generation process inside the Docker container. Live logs will be displayed in the terminal.</w:t>
      </w:r>
    </w:p>
    <w:p w14:paraId="5BF642A5" w14:textId="77777777" w:rsidR="00AC1EA1" w:rsidRPr="009217E4" w:rsidRDefault="00AC1EA1" w:rsidP="009217E4">
      <w:pPr>
        <w:pStyle w:val="Heading1"/>
      </w:pPr>
      <w:bookmarkStart w:id="95" w:name="_Toc200360501"/>
      <w:bookmarkStart w:id="96" w:name="_Toc206760615"/>
      <w:r w:rsidRPr="009217E4">
        <w:t>Image Flashing</w:t>
      </w:r>
      <w:bookmarkEnd w:id="95"/>
      <w:bookmarkEnd w:id="96"/>
    </w:p>
    <w:p w14:paraId="240E4032" w14:textId="1B1696B1" w:rsidR="002B3A0D" w:rsidRDefault="008866BF" w:rsidP="00683EC9">
      <w:pPr>
        <w:ind w:left="0" w:firstLine="0"/>
      </w:pPr>
      <w:r w:rsidRPr="008866BF">
        <w:rPr>
          <w:b/>
          <w:bCs/>
        </w:rPr>
        <w:t>Purpose:</w:t>
      </w:r>
      <w:r w:rsidRPr="008866BF">
        <w:t xml:space="preserve"> The image flashing web view can be used to load the image onto the device either in ROM mode or FW mode</w:t>
      </w:r>
    </w:p>
    <w:p w14:paraId="2928BEA3" w14:textId="77777777" w:rsidR="00683EC9" w:rsidRPr="002B3A0D" w:rsidRDefault="00683EC9" w:rsidP="00683EC9">
      <w:pPr>
        <w:ind w:left="0" w:firstLine="0"/>
      </w:pPr>
    </w:p>
    <w:p w14:paraId="641536BC" w14:textId="77777777" w:rsidR="002C79C1" w:rsidRDefault="00E86C3F" w:rsidP="002C79C1">
      <w:pPr>
        <w:keepNext/>
        <w:jc w:val="center"/>
      </w:pPr>
      <w:r w:rsidRPr="00E86C3F">
        <w:rPr>
          <w:noProof/>
        </w:rPr>
        <w:lastRenderedPageBreak/>
        <w:drawing>
          <wp:inline distT="0" distB="0" distL="0" distR="0" wp14:anchorId="28B2EBEA" wp14:editId="73114473">
            <wp:extent cx="3305636" cy="1152686"/>
            <wp:effectExtent l="0" t="0" r="0" b="9525"/>
            <wp:docPr id="67281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8680" name=""/>
                    <pic:cNvPicPr/>
                  </pic:nvPicPr>
                  <pic:blipFill>
                    <a:blip r:embed="rId45"/>
                    <a:stretch>
                      <a:fillRect/>
                    </a:stretch>
                  </pic:blipFill>
                  <pic:spPr>
                    <a:xfrm>
                      <a:off x="0" y="0"/>
                      <a:ext cx="3305636" cy="1152686"/>
                    </a:xfrm>
                    <a:prstGeom prst="rect">
                      <a:avLst/>
                    </a:prstGeom>
                  </pic:spPr>
                </pic:pic>
              </a:graphicData>
            </a:graphic>
          </wp:inline>
        </w:drawing>
      </w:r>
    </w:p>
    <w:p w14:paraId="4341C38A" w14:textId="121C2AB5" w:rsidR="00AC1EA1" w:rsidRDefault="002C79C1" w:rsidP="002C79C1">
      <w:pPr>
        <w:pStyle w:val="Caption"/>
        <w:jc w:val="center"/>
      </w:pPr>
      <w:bookmarkStart w:id="97" w:name="_Toc206776026"/>
      <w:r>
        <w:t xml:space="preserve">Figure </w:t>
      </w:r>
      <w:fldSimple w:instr=" SEQ Figure \* ARABIC ">
        <w:r w:rsidR="001212DB">
          <w:rPr>
            <w:noProof/>
          </w:rPr>
          <w:t>34</w:t>
        </w:r>
      </w:fldSimple>
      <w:r>
        <w:t xml:space="preserve"> </w:t>
      </w:r>
      <w:r w:rsidRPr="00152262">
        <w:t>Image Flashing</w:t>
      </w:r>
      <w:bookmarkEnd w:id="97"/>
    </w:p>
    <w:p w14:paraId="4CE50142" w14:textId="77777777" w:rsidR="00AC1EA1" w:rsidRPr="00995B69" w:rsidRDefault="00AC1EA1" w:rsidP="00A25999">
      <w:pPr>
        <w:ind w:left="0" w:firstLine="0"/>
        <w:rPr>
          <w:b/>
          <w:bCs/>
          <w:lang w:val="en-US"/>
        </w:rPr>
      </w:pPr>
      <w:r w:rsidRPr="00995B69">
        <w:rPr>
          <w:b/>
          <w:bCs/>
          <w:lang w:val="en-US"/>
        </w:rPr>
        <w:t>Pre-requisites:</w:t>
      </w:r>
    </w:p>
    <w:p w14:paraId="086E2529" w14:textId="77777777" w:rsidR="00AC1EA1" w:rsidRDefault="00AC1EA1" w:rsidP="00BF7C0A">
      <w:pPr>
        <w:pStyle w:val="ListParagraph"/>
        <w:numPr>
          <w:ilvl w:val="1"/>
          <w:numId w:val="13"/>
        </w:numPr>
        <w:rPr>
          <w:lang w:val="en-US"/>
        </w:rPr>
      </w:pPr>
      <w:r>
        <w:rPr>
          <w:lang w:val="en-US"/>
        </w:rPr>
        <w:t>Install Python and necessary packages using the “SRSDK Tools Installer” tab to ensure proper working of flashing.</w:t>
      </w:r>
    </w:p>
    <w:p w14:paraId="6B8F1D16" w14:textId="05CB8739" w:rsidR="00E86C3F" w:rsidRDefault="00AC1EA1" w:rsidP="00BF7C0A">
      <w:pPr>
        <w:pStyle w:val="ListParagraph"/>
        <w:keepNext/>
        <w:numPr>
          <w:ilvl w:val="1"/>
          <w:numId w:val="13"/>
        </w:numPr>
        <w:spacing w:line="256" w:lineRule="auto"/>
        <w:rPr>
          <w:rStyle w:val="normaltextrun"/>
        </w:rPr>
      </w:pPr>
      <w:r>
        <w:rPr>
          <w:rStyle w:val="normaltextrun"/>
          <w:kern w:val="0"/>
          <w:lang w:val="en-US"/>
          <w14:ligatures w14:val="none"/>
        </w:rPr>
        <w:t>Ensure that the UART and the target device are properly connected to the system prior to starting flashing.</w:t>
      </w:r>
      <w:r w:rsidR="00A25999">
        <w:rPr>
          <w:rStyle w:val="normaltextrun"/>
          <w:kern w:val="0"/>
          <w:lang w:val="en-US"/>
          <w14:ligatures w14:val="none"/>
        </w:rPr>
        <w:br/>
      </w:r>
    </w:p>
    <w:p w14:paraId="4FBFA1BD" w14:textId="6C0F5060" w:rsidR="002B3A0D" w:rsidRPr="009217E4" w:rsidRDefault="00E86C3F" w:rsidP="009217E4">
      <w:pPr>
        <w:pStyle w:val="Heading2"/>
      </w:pPr>
      <w:bookmarkStart w:id="98" w:name="_Toc200360502"/>
      <w:bookmarkStart w:id="99" w:name="_Toc206760616"/>
      <w:r w:rsidRPr="009217E4">
        <w:t>Flashing the image in ROM/FW mode</w:t>
      </w:r>
      <w:bookmarkEnd w:id="98"/>
      <w:bookmarkEnd w:id="99"/>
      <w:r w:rsidR="00A25999">
        <w:br/>
      </w:r>
    </w:p>
    <w:p w14:paraId="722E23E5" w14:textId="77777777" w:rsidR="002C79C1" w:rsidRDefault="00CA2A46" w:rsidP="002C79C1">
      <w:pPr>
        <w:keepNext/>
        <w:jc w:val="center"/>
      </w:pPr>
      <w:r w:rsidRPr="00CA2A46">
        <w:rPr>
          <w:noProof/>
        </w:rPr>
        <w:drawing>
          <wp:inline distT="0" distB="0" distL="0" distR="0" wp14:anchorId="2F62DD16" wp14:editId="17C328A7">
            <wp:extent cx="3812583" cy="1751271"/>
            <wp:effectExtent l="0" t="0" r="0" b="1905"/>
            <wp:docPr id="205634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40248" name=""/>
                    <pic:cNvPicPr/>
                  </pic:nvPicPr>
                  <pic:blipFill>
                    <a:blip r:embed="rId46"/>
                    <a:stretch>
                      <a:fillRect/>
                    </a:stretch>
                  </pic:blipFill>
                  <pic:spPr>
                    <a:xfrm>
                      <a:off x="0" y="0"/>
                      <a:ext cx="3836340" cy="1762184"/>
                    </a:xfrm>
                    <a:prstGeom prst="rect">
                      <a:avLst/>
                    </a:prstGeom>
                  </pic:spPr>
                </pic:pic>
              </a:graphicData>
            </a:graphic>
          </wp:inline>
        </w:drawing>
      </w:r>
    </w:p>
    <w:p w14:paraId="33C31C2B" w14:textId="5C7D1D8F" w:rsidR="00E86C3F" w:rsidRPr="002E7158" w:rsidRDefault="002C79C1" w:rsidP="002C79C1">
      <w:pPr>
        <w:pStyle w:val="Caption"/>
        <w:jc w:val="center"/>
      </w:pPr>
      <w:bookmarkStart w:id="100" w:name="_Toc206776027"/>
      <w:r>
        <w:t xml:space="preserve">Figure </w:t>
      </w:r>
      <w:fldSimple w:instr=" SEQ Figure \* ARABIC ">
        <w:r w:rsidR="001212DB">
          <w:rPr>
            <w:noProof/>
          </w:rPr>
          <w:t>35</w:t>
        </w:r>
      </w:fldSimple>
      <w:r>
        <w:t xml:space="preserve"> </w:t>
      </w:r>
      <w:r w:rsidRPr="002C3E0F">
        <w:t>Image Flashing - Service Type</w:t>
      </w:r>
      <w:bookmarkEnd w:id="100"/>
    </w:p>
    <w:p w14:paraId="2BA76ECC" w14:textId="21AB0C1F" w:rsidR="00E86C3F" w:rsidRPr="006F5FCE" w:rsidRDefault="00E86C3F" w:rsidP="008866BF">
      <w:pPr>
        <w:ind w:left="0" w:firstLine="0"/>
        <w:rPr>
          <w:b/>
          <w:bCs/>
          <w:lang w:val="en-US"/>
        </w:rPr>
      </w:pPr>
      <w:r w:rsidRPr="006F5FCE">
        <w:rPr>
          <w:b/>
          <w:bCs/>
          <w:lang w:val="en-US"/>
        </w:rPr>
        <w:t>Steps:</w:t>
      </w:r>
    </w:p>
    <w:p w14:paraId="46F7FCE2" w14:textId="165747B4" w:rsidR="00AC1EA1" w:rsidRDefault="009666C6" w:rsidP="00BF7C0A">
      <w:pPr>
        <w:pStyle w:val="ListParagraph"/>
        <w:numPr>
          <w:ilvl w:val="0"/>
          <w:numId w:val="14"/>
        </w:numPr>
        <w:rPr>
          <w:lang w:val="en-US"/>
        </w:rPr>
      </w:pPr>
      <w:r>
        <w:rPr>
          <w:lang w:val="en-US"/>
        </w:rPr>
        <w:t xml:space="preserve">Make sure the </w:t>
      </w:r>
      <w:r w:rsidR="00FE1F01">
        <w:rPr>
          <w:lang w:val="en-US"/>
        </w:rPr>
        <w:t>device connections are properly e</w:t>
      </w:r>
      <w:r w:rsidR="003F547E">
        <w:rPr>
          <w:lang w:val="en-US"/>
        </w:rPr>
        <w:t>stablished</w:t>
      </w:r>
      <w:r w:rsidR="009D0AA9">
        <w:rPr>
          <w:lang w:val="en-US"/>
        </w:rPr>
        <w:t>.</w:t>
      </w:r>
      <w:r w:rsidR="00AC1EA1" w:rsidRPr="00300EB2">
        <w:rPr>
          <w:lang w:val="en-US"/>
        </w:rPr>
        <w:t xml:space="preserve"> </w:t>
      </w:r>
    </w:p>
    <w:p w14:paraId="46E7BD3F" w14:textId="3CAADC62" w:rsidR="004D2652" w:rsidRPr="004D2652" w:rsidRDefault="004D2652" w:rsidP="00BF7C0A">
      <w:pPr>
        <w:pStyle w:val="ListParagraph"/>
        <w:numPr>
          <w:ilvl w:val="0"/>
          <w:numId w:val="14"/>
        </w:numPr>
        <w:rPr>
          <w:lang w:val="en-US"/>
        </w:rPr>
      </w:pPr>
      <w:r w:rsidRPr="004D2652">
        <w:rPr>
          <w:lang w:val="en-US"/>
        </w:rPr>
        <w:t>To load the binary into the RAM</w:t>
      </w:r>
      <w:r w:rsidR="00FE1ECC">
        <w:rPr>
          <w:lang w:val="en-US"/>
        </w:rPr>
        <w:t xml:space="preserve"> </w:t>
      </w:r>
      <w:r w:rsidR="00D26075">
        <w:rPr>
          <w:lang w:val="en-US"/>
        </w:rPr>
        <w:t>(</w:t>
      </w:r>
      <w:r w:rsidR="00FE1ECC">
        <w:rPr>
          <w:lang w:val="en-US"/>
        </w:rPr>
        <w:t>using UART connection</w:t>
      </w:r>
      <w:r w:rsidR="00D26075">
        <w:rPr>
          <w:lang w:val="en-US"/>
        </w:rPr>
        <w:t>)</w:t>
      </w:r>
      <w:r w:rsidRPr="004D2652">
        <w:rPr>
          <w:lang w:val="en-US"/>
        </w:rPr>
        <w:t>, select Service type as “ROM” and Select Command as “Load an Image from Binary File”.</w:t>
      </w:r>
    </w:p>
    <w:p w14:paraId="3C566340" w14:textId="22682328" w:rsidR="00AC1EA1" w:rsidRPr="00300EB2" w:rsidRDefault="322D520C" w:rsidP="00BF7C0A">
      <w:pPr>
        <w:pStyle w:val="ListParagraph"/>
        <w:numPr>
          <w:ilvl w:val="0"/>
          <w:numId w:val="14"/>
        </w:numPr>
        <w:rPr>
          <w:lang w:val="en-US"/>
        </w:rPr>
      </w:pPr>
      <w:r w:rsidRPr="09247849">
        <w:rPr>
          <w:lang w:val="en-US"/>
        </w:rPr>
        <w:t>To flash the image into Flash memory</w:t>
      </w:r>
      <w:r w:rsidR="00D26075">
        <w:rPr>
          <w:lang w:val="en-US"/>
        </w:rPr>
        <w:t xml:space="preserve"> (using UART connection)</w:t>
      </w:r>
      <w:r w:rsidRPr="09247849">
        <w:rPr>
          <w:lang w:val="en-US"/>
        </w:rPr>
        <w:t>, select Service type as “ROM” and Select Command as “Burn File to Flash”.</w:t>
      </w:r>
    </w:p>
    <w:p w14:paraId="592A5595" w14:textId="66DE3BB9" w:rsidR="00AC1EA1" w:rsidRDefault="00AC1EA1" w:rsidP="00BF7C0A">
      <w:pPr>
        <w:pStyle w:val="ListParagraph"/>
        <w:numPr>
          <w:ilvl w:val="0"/>
          <w:numId w:val="14"/>
        </w:numPr>
        <w:rPr>
          <w:lang w:val="en-US"/>
        </w:rPr>
      </w:pPr>
      <w:r w:rsidRPr="00300EB2">
        <w:rPr>
          <w:lang w:val="en-US"/>
        </w:rPr>
        <w:t>To flash the image into Flash memory using CDC</w:t>
      </w:r>
      <w:r w:rsidR="007A7B29">
        <w:rPr>
          <w:lang w:val="en-US"/>
        </w:rPr>
        <w:t xml:space="preserve"> (FW update</w:t>
      </w:r>
      <w:r w:rsidR="00260A02">
        <w:rPr>
          <w:lang w:val="en-US"/>
        </w:rPr>
        <w:t xml:space="preserve"> – application chip</w:t>
      </w:r>
      <w:r w:rsidR="007A7B29">
        <w:rPr>
          <w:lang w:val="en-US"/>
        </w:rPr>
        <w:t>)</w:t>
      </w:r>
      <w:r w:rsidRPr="00300EB2">
        <w:rPr>
          <w:lang w:val="en-US"/>
        </w:rPr>
        <w:t>, select Service type as “FW” and Select Command as “Burn File to Flash”</w:t>
      </w:r>
      <w:r>
        <w:rPr>
          <w:lang w:val="en-US"/>
        </w:rPr>
        <w:t>.</w:t>
      </w:r>
    </w:p>
    <w:p w14:paraId="08382E0A" w14:textId="76A6287B" w:rsidR="00260A02" w:rsidRDefault="00260A02" w:rsidP="00BF7C0A">
      <w:pPr>
        <w:pStyle w:val="ListParagraph"/>
        <w:numPr>
          <w:ilvl w:val="0"/>
          <w:numId w:val="14"/>
        </w:numPr>
        <w:rPr>
          <w:lang w:val="en-US"/>
        </w:rPr>
      </w:pPr>
      <w:r w:rsidRPr="00260A02">
        <w:t xml:space="preserve">To update the DAP firmware, select </w:t>
      </w:r>
      <w:r>
        <w:t>“</w:t>
      </w:r>
      <w:r w:rsidRPr="00260A02">
        <w:t>Advanced Options</w:t>
      </w:r>
      <w:r>
        <w:t>”</w:t>
      </w:r>
      <w:r w:rsidRPr="00260A02">
        <w:t xml:space="preserve"> → FW Update (Debug IC) in </w:t>
      </w:r>
      <w:r w:rsidRPr="00260A02">
        <w:rPr>
          <w:i/>
          <w:iCs/>
        </w:rPr>
        <w:t>Service Type</w:t>
      </w:r>
      <w:r w:rsidRPr="00260A02">
        <w:t>, choose the DAP chip COM port, and click Proceed in the confirmation dialog to flash the DAP-built binary to the Debug IC.</w:t>
      </w:r>
    </w:p>
    <w:p w14:paraId="6262F205" w14:textId="77777777" w:rsidR="002C79C1" w:rsidRDefault="00260A02" w:rsidP="002C79C1">
      <w:pPr>
        <w:keepNext/>
        <w:ind w:left="0" w:firstLine="0"/>
        <w:jc w:val="center"/>
      </w:pPr>
      <w:r w:rsidRPr="00260A02">
        <w:rPr>
          <w:noProof/>
          <w:lang w:val="en-US"/>
        </w:rPr>
        <w:lastRenderedPageBreak/>
        <w:drawing>
          <wp:inline distT="0" distB="0" distL="0" distR="0" wp14:anchorId="1AECA472" wp14:editId="036D67D5">
            <wp:extent cx="4781550" cy="3460346"/>
            <wp:effectExtent l="0" t="0" r="0" b="6985"/>
            <wp:docPr id="103231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15466" name=""/>
                    <pic:cNvPicPr/>
                  </pic:nvPicPr>
                  <pic:blipFill rotWithShape="1">
                    <a:blip r:embed="rId47"/>
                    <a:srcRect t="-231"/>
                    <a:stretch/>
                  </pic:blipFill>
                  <pic:spPr>
                    <a:xfrm>
                      <a:off x="0" y="0"/>
                      <a:ext cx="4795299" cy="3470296"/>
                    </a:xfrm>
                    <a:prstGeom prst="rect">
                      <a:avLst/>
                    </a:prstGeom>
                  </pic:spPr>
                </pic:pic>
              </a:graphicData>
            </a:graphic>
          </wp:inline>
        </w:drawing>
      </w:r>
    </w:p>
    <w:p w14:paraId="227F5F57" w14:textId="38294FA0" w:rsidR="00F66DFA" w:rsidRPr="002C79C1" w:rsidRDefault="002C79C1" w:rsidP="002C79C1">
      <w:pPr>
        <w:pStyle w:val="Caption"/>
        <w:jc w:val="center"/>
      </w:pPr>
      <w:bookmarkStart w:id="101" w:name="_Toc206776028"/>
      <w:r>
        <w:t xml:space="preserve">Figure </w:t>
      </w:r>
      <w:fldSimple w:instr=" SEQ Figure \* ARABIC ">
        <w:r w:rsidR="001212DB">
          <w:rPr>
            <w:noProof/>
          </w:rPr>
          <w:t>36</w:t>
        </w:r>
      </w:fldSimple>
      <w:r>
        <w:t xml:space="preserve"> </w:t>
      </w:r>
      <w:r w:rsidRPr="006832BD">
        <w:t>FW Update (Debug IC) - Warning pop up</w:t>
      </w:r>
      <w:bookmarkEnd w:id="101"/>
    </w:p>
    <w:p w14:paraId="4F872C04" w14:textId="413A7A01" w:rsidR="009D0AA9" w:rsidRDefault="009D0AA9" w:rsidP="00BF7C0A">
      <w:pPr>
        <w:pStyle w:val="ListParagraph"/>
        <w:numPr>
          <w:ilvl w:val="0"/>
          <w:numId w:val="14"/>
        </w:numPr>
        <w:rPr>
          <w:lang w:val="en-US"/>
        </w:rPr>
      </w:pPr>
      <w:r w:rsidRPr="00300EB2">
        <w:rPr>
          <w:lang w:val="en-US"/>
        </w:rPr>
        <w:t xml:space="preserve">The connected COM ports will be listed under the “COM Port” dropdown. </w:t>
      </w:r>
    </w:p>
    <w:p w14:paraId="5837D44D" w14:textId="77777777" w:rsidR="00CC0FC3" w:rsidRPr="00B93524" w:rsidRDefault="00CF0D42" w:rsidP="00CC0FC3">
      <w:pPr>
        <w:ind w:left="720" w:firstLine="0"/>
        <w:rPr>
          <w:b/>
          <w:bCs/>
          <w:lang w:val="en-US"/>
        </w:rPr>
      </w:pPr>
      <w:r w:rsidRPr="00B93524">
        <w:rPr>
          <w:b/>
          <w:bCs/>
          <w:lang w:val="en-US"/>
        </w:rPr>
        <w:t>Note</w:t>
      </w:r>
      <w:r w:rsidR="00784FE9" w:rsidRPr="00B93524">
        <w:rPr>
          <w:b/>
          <w:bCs/>
          <w:lang w:val="en-US"/>
        </w:rPr>
        <w:t xml:space="preserve"> (Linux)</w:t>
      </w:r>
      <w:r w:rsidR="000423C3" w:rsidRPr="00B93524">
        <w:rPr>
          <w:b/>
          <w:bCs/>
          <w:lang w:val="en-US"/>
        </w:rPr>
        <w:t>:</w:t>
      </w:r>
    </w:p>
    <w:p w14:paraId="7FA16863" w14:textId="0D780FD3" w:rsidR="00CC0FC3" w:rsidRPr="000423C3" w:rsidRDefault="00CC0FC3" w:rsidP="00BF7C0A">
      <w:pPr>
        <w:pStyle w:val="ListParagraph"/>
        <w:numPr>
          <w:ilvl w:val="0"/>
          <w:numId w:val="29"/>
        </w:numPr>
        <w:rPr>
          <w:lang w:val="en-US"/>
        </w:rPr>
      </w:pPr>
      <w:r>
        <w:rPr>
          <w:lang w:val="en-US"/>
        </w:rPr>
        <w:t>UART device</w:t>
      </w:r>
      <w:r w:rsidR="006B288D">
        <w:rPr>
          <w:lang w:val="en-US"/>
        </w:rPr>
        <w:t xml:space="preserve">s connected via USB will appear as /dev/ttyUSB0, /dev/ttyUSB1 etc. Use these </w:t>
      </w:r>
      <w:r w:rsidR="002869D9">
        <w:rPr>
          <w:lang w:val="en-US"/>
        </w:rPr>
        <w:t xml:space="preserve">for flashing in ROM mode </w:t>
      </w:r>
      <w:r w:rsidRPr="000423C3">
        <w:rPr>
          <w:lang w:val="en-US"/>
        </w:rPr>
        <w:t>(UART-to-USB connection).</w:t>
      </w:r>
    </w:p>
    <w:p w14:paraId="0C33DF6E" w14:textId="3D6DFFA8" w:rsidR="000423C3" w:rsidRDefault="002A754C" w:rsidP="00BF7C0A">
      <w:pPr>
        <w:pStyle w:val="ListParagraph"/>
        <w:numPr>
          <w:ilvl w:val="0"/>
          <w:numId w:val="29"/>
        </w:numPr>
        <w:rPr>
          <w:lang w:val="en-US"/>
        </w:rPr>
      </w:pPr>
      <w:r>
        <w:rPr>
          <w:lang w:val="en-US"/>
        </w:rPr>
        <w:t>The available CDC will appear as /dev/tt</w:t>
      </w:r>
      <w:r w:rsidR="00D350F9">
        <w:rPr>
          <w:lang w:val="en-US"/>
        </w:rPr>
        <w:t>y</w:t>
      </w:r>
      <w:r>
        <w:rPr>
          <w:lang w:val="en-US"/>
        </w:rPr>
        <w:t>ACM0</w:t>
      </w:r>
      <w:r w:rsidR="00D350F9">
        <w:rPr>
          <w:lang w:val="en-US"/>
        </w:rPr>
        <w:t>,</w:t>
      </w:r>
      <w:r>
        <w:rPr>
          <w:lang w:val="en-US"/>
        </w:rPr>
        <w:t xml:space="preserve"> /dev/ttyACM1 etc. Use these for </w:t>
      </w:r>
      <w:r w:rsidR="00B93524">
        <w:rPr>
          <w:lang w:val="en-US"/>
        </w:rPr>
        <w:t>flashing in FW mode (FW update).</w:t>
      </w:r>
    </w:p>
    <w:p w14:paraId="5F4E2197" w14:textId="5146F5CB" w:rsidR="00C8541D" w:rsidRPr="00B93524" w:rsidRDefault="00C8541D" w:rsidP="00C8541D">
      <w:pPr>
        <w:ind w:left="720" w:firstLine="0"/>
        <w:rPr>
          <w:b/>
          <w:bCs/>
          <w:lang w:val="en-US"/>
        </w:rPr>
      </w:pPr>
      <w:r w:rsidRPr="00B93524">
        <w:rPr>
          <w:b/>
          <w:bCs/>
          <w:lang w:val="en-US"/>
        </w:rPr>
        <w:t>Note (</w:t>
      </w:r>
      <w:r>
        <w:rPr>
          <w:b/>
          <w:bCs/>
          <w:lang w:val="en-US"/>
        </w:rPr>
        <w:t>macOS</w:t>
      </w:r>
      <w:r w:rsidRPr="00B93524">
        <w:rPr>
          <w:b/>
          <w:bCs/>
          <w:lang w:val="en-US"/>
        </w:rPr>
        <w:t>):</w:t>
      </w:r>
    </w:p>
    <w:p w14:paraId="536B7FF0" w14:textId="4390D833" w:rsidR="00C8541D" w:rsidRPr="000423C3" w:rsidRDefault="00C8541D" w:rsidP="00BF7C0A">
      <w:pPr>
        <w:pStyle w:val="ListParagraph"/>
        <w:numPr>
          <w:ilvl w:val="0"/>
          <w:numId w:val="29"/>
        </w:numPr>
        <w:rPr>
          <w:lang w:val="en-US"/>
        </w:rPr>
      </w:pPr>
      <w:r>
        <w:rPr>
          <w:lang w:val="en-US"/>
        </w:rPr>
        <w:t xml:space="preserve">UART devices connected via USB will appear as </w:t>
      </w:r>
      <w:r w:rsidRPr="00C8541D">
        <w:rPr>
          <w:lang w:val="en-US"/>
        </w:rPr>
        <w:t>/dev/</w:t>
      </w:r>
      <w:proofErr w:type="spellStart"/>
      <w:r w:rsidRPr="00C8541D">
        <w:rPr>
          <w:lang w:val="en-US"/>
        </w:rPr>
        <w:t>cu.usbserial-xxxx</w:t>
      </w:r>
      <w:proofErr w:type="spellEnd"/>
      <w:r w:rsidRPr="00C8541D">
        <w:rPr>
          <w:lang w:val="en-US"/>
        </w:rPr>
        <w:t xml:space="preserve"> (e.g., /dev/cu.usbserial-</w:t>
      </w:r>
      <w:r w:rsidR="001D17DB">
        <w:rPr>
          <w:lang w:val="en-US"/>
        </w:rPr>
        <w:t>DQ015QCI</w:t>
      </w:r>
      <w:r w:rsidRPr="00C8541D">
        <w:rPr>
          <w:lang w:val="en-US"/>
        </w:rPr>
        <w:t>)</w:t>
      </w:r>
      <w:r>
        <w:rPr>
          <w:lang w:val="en-US"/>
        </w:rPr>
        <w:t xml:space="preserve">. Use these for flashing in ROM mode </w:t>
      </w:r>
      <w:r w:rsidRPr="000423C3">
        <w:rPr>
          <w:lang w:val="en-US"/>
        </w:rPr>
        <w:t>(UART-to-USB connection).</w:t>
      </w:r>
    </w:p>
    <w:p w14:paraId="5E17EB1C" w14:textId="0ACF243F" w:rsidR="00C8541D" w:rsidRDefault="00C8541D" w:rsidP="00BF7C0A">
      <w:pPr>
        <w:pStyle w:val="ListParagraph"/>
        <w:numPr>
          <w:ilvl w:val="0"/>
          <w:numId w:val="29"/>
        </w:numPr>
        <w:rPr>
          <w:lang w:val="en-US"/>
        </w:rPr>
      </w:pPr>
      <w:r>
        <w:rPr>
          <w:lang w:val="en-US"/>
        </w:rPr>
        <w:t xml:space="preserve">The available CDC will appear as </w:t>
      </w:r>
      <w:proofErr w:type="spellStart"/>
      <w:r w:rsidR="001D17DB" w:rsidRPr="00C8541D">
        <w:rPr>
          <w:lang w:val="en-US"/>
        </w:rPr>
        <w:t>as</w:t>
      </w:r>
      <w:proofErr w:type="spellEnd"/>
      <w:r w:rsidR="001D17DB" w:rsidRPr="00C8541D">
        <w:rPr>
          <w:lang w:val="en-US"/>
        </w:rPr>
        <w:t xml:space="preserve"> /dev/</w:t>
      </w:r>
      <w:proofErr w:type="spellStart"/>
      <w:r w:rsidR="001D17DB" w:rsidRPr="00C8541D">
        <w:rPr>
          <w:lang w:val="en-US"/>
        </w:rPr>
        <w:t>cu.usbmodemxx</w:t>
      </w:r>
      <w:r w:rsidR="00D37DA1">
        <w:rPr>
          <w:lang w:val="en-US"/>
        </w:rPr>
        <w:t>_</w:t>
      </w:r>
      <w:r w:rsidR="001D17DB" w:rsidRPr="00C8541D">
        <w:rPr>
          <w:lang w:val="en-US"/>
        </w:rPr>
        <w:t>xx</w:t>
      </w:r>
      <w:proofErr w:type="spellEnd"/>
      <w:r w:rsidR="001D17DB" w:rsidRPr="00C8541D">
        <w:rPr>
          <w:lang w:val="en-US"/>
        </w:rPr>
        <w:t xml:space="preserve"> (e.g., /dev/</w:t>
      </w:r>
      <w:proofErr w:type="gramStart"/>
      <w:r w:rsidR="001D17DB" w:rsidRPr="00C8541D">
        <w:rPr>
          <w:lang w:val="en-US"/>
        </w:rPr>
        <w:t>cu.usbmodem</w:t>
      </w:r>
      <w:proofErr w:type="gramEnd"/>
      <w:r w:rsidR="00D37DA1">
        <w:rPr>
          <w:lang w:val="en-US"/>
        </w:rPr>
        <w:t>01_</w:t>
      </w:r>
      <w:r w:rsidR="0026592B">
        <w:rPr>
          <w:lang w:val="en-US"/>
        </w:rPr>
        <w:t>00_00_0</w:t>
      </w:r>
      <w:r w:rsidR="001D17DB" w:rsidRPr="00C8541D">
        <w:rPr>
          <w:lang w:val="en-US"/>
        </w:rPr>
        <w:t>01).</w:t>
      </w:r>
      <w:r w:rsidR="00666BC6">
        <w:rPr>
          <w:lang w:val="en-US"/>
        </w:rPr>
        <w:t xml:space="preserve"> </w:t>
      </w:r>
      <w:r>
        <w:rPr>
          <w:lang w:val="en-US"/>
        </w:rPr>
        <w:t>Use these for flashing in FW mode (FW update).</w:t>
      </w:r>
    </w:p>
    <w:p w14:paraId="66C48728" w14:textId="77777777" w:rsidR="00C8541D" w:rsidRPr="0026592B" w:rsidRDefault="00C8541D" w:rsidP="0026592B">
      <w:pPr>
        <w:ind w:left="0" w:firstLine="0"/>
        <w:rPr>
          <w:lang w:val="en-US"/>
        </w:rPr>
      </w:pPr>
    </w:p>
    <w:p w14:paraId="4EA91C07" w14:textId="77777777" w:rsidR="00E86C3F" w:rsidRDefault="00AC1EA1" w:rsidP="00BF7C0A">
      <w:pPr>
        <w:pStyle w:val="ListParagraph"/>
        <w:numPr>
          <w:ilvl w:val="0"/>
          <w:numId w:val="14"/>
        </w:numPr>
        <w:rPr>
          <w:lang w:val="en-US"/>
        </w:rPr>
      </w:pPr>
      <w:r w:rsidRPr="00300EB2">
        <w:rPr>
          <w:lang w:val="en-US"/>
        </w:rPr>
        <w:t xml:space="preserve">Select the appropriate </w:t>
      </w:r>
      <w:proofErr w:type="spellStart"/>
      <w:r>
        <w:rPr>
          <w:lang w:val="en-US"/>
        </w:rPr>
        <w:t>Baudrate</w:t>
      </w:r>
      <w:proofErr w:type="spellEnd"/>
      <w:r w:rsidR="00E86C3F">
        <w:rPr>
          <w:lang w:val="en-US"/>
        </w:rPr>
        <w:t>.</w:t>
      </w:r>
    </w:p>
    <w:p w14:paraId="6ADAE300" w14:textId="5BB78D65" w:rsidR="004C318A" w:rsidRDefault="00E86C3F" w:rsidP="00BF7C0A">
      <w:pPr>
        <w:pStyle w:val="ListParagraph"/>
        <w:numPr>
          <w:ilvl w:val="0"/>
          <w:numId w:val="14"/>
        </w:numPr>
        <w:rPr>
          <w:lang w:val="en-US"/>
        </w:rPr>
      </w:pPr>
      <w:r>
        <w:rPr>
          <w:lang w:val="en-US"/>
        </w:rPr>
        <w:t>The binary file path will be already populated either as dropdown (if both Host and Flash images were converted) or as file</w:t>
      </w:r>
      <w:r w:rsidR="002B07AB">
        <w:rPr>
          <w:lang w:val="en-US"/>
        </w:rPr>
        <w:t xml:space="preserve"> </w:t>
      </w:r>
      <w:r>
        <w:rPr>
          <w:lang w:val="en-US"/>
        </w:rPr>
        <w:t xml:space="preserve">path text box (if either Host or Flash alone is converted). If user wants to select a custom file for flashing, they can </w:t>
      </w:r>
      <w:r w:rsidR="00AC1EA1" w:rsidRPr="00300EB2">
        <w:rPr>
          <w:lang w:val="en-US"/>
        </w:rPr>
        <w:t>choose the binary file path using the “Browse” button.</w:t>
      </w:r>
    </w:p>
    <w:p w14:paraId="557FED5A" w14:textId="7AFF0D43" w:rsidR="00BD3064" w:rsidRPr="00BD3064" w:rsidRDefault="003A48EA" w:rsidP="00BF7C0A">
      <w:pPr>
        <w:pStyle w:val="ListParagraph"/>
        <w:numPr>
          <w:ilvl w:val="0"/>
          <w:numId w:val="14"/>
        </w:numPr>
        <w:rPr>
          <w:lang w:val="en-US"/>
        </w:rPr>
      </w:pPr>
      <w:bookmarkStart w:id="102" w:name="_Hlk201748086"/>
      <w:r>
        <w:rPr>
          <w:lang w:val="en-US"/>
        </w:rPr>
        <w:t>While flashing the model bin</w:t>
      </w:r>
      <w:r w:rsidR="00617D8C">
        <w:rPr>
          <w:lang w:val="en-US"/>
        </w:rPr>
        <w:t>ary file</w:t>
      </w:r>
      <w:r w:rsidR="00116A2C">
        <w:rPr>
          <w:lang w:val="en-US"/>
        </w:rPr>
        <w:t xml:space="preserve">, please </w:t>
      </w:r>
      <w:r w:rsidR="00471B59">
        <w:rPr>
          <w:lang w:val="en-US"/>
        </w:rPr>
        <w:t xml:space="preserve">enter the </w:t>
      </w:r>
      <w:r w:rsidR="007A7A72">
        <w:rPr>
          <w:lang w:val="en-US"/>
        </w:rPr>
        <w:t>sector offset address</w:t>
      </w:r>
      <w:r w:rsidR="00CE31BC">
        <w:rPr>
          <w:lang w:val="en-US"/>
        </w:rPr>
        <w:t xml:space="preserve"> from which the model should start flashing at.</w:t>
      </w:r>
    </w:p>
    <w:bookmarkEnd w:id="102"/>
    <w:p w14:paraId="5D3216F0" w14:textId="3999BF16" w:rsidR="00AC1EA1" w:rsidRDefault="00AC1EA1" w:rsidP="00BF7C0A">
      <w:pPr>
        <w:pStyle w:val="ListParagraph"/>
        <w:numPr>
          <w:ilvl w:val="0"/>
          <w:numId w:val="14"/>
        </w:numPr>
        <w:rPr>
          <w:lang w:val="en-US"/>
        </w:rPr>
      </w:pPr>
      <w:r w:rsidRPr="00300EB2">
        <w:rPr>
          <w:lang w:val="en-US"/>
        </w:rPr>
        <w:t>Click on “Execute”, the image loading will start, and the logs will be redirected in the output console.</w:t>
      </w:r>
      <w:r w:rsidR="00225274">
        <w:rPr>
          <w:lang w:val="en-US"/>
        </w:rPr>
        <w:t xml:space="preserve"> </w:t>
      </w:r>
    </w:p>
    <w:p w14:paraId="729469A7" w14:textId="77777777" w:rsidR="002C79C1" w:rsidRDefault="003C1939" w:rsidP="002C79C1">
      <w:pPr>
        <w:keepNext/>
        <w:ind w:left="360"/>
        <w:jc w:val="center"/>
      </w:pPr>
      <w:r w:rsidRPr="003C1939">
        <w:rPr>
          <w:noProof/>
          <w:lang w:val="en-US"/>
        </w:rPr>
        <w:lastRenderedPageBreak/>
        <w:drawing>
          <wp:inline distT="0" distB="0" distL="0" distR="0" wp14:anchorId="7F85E30C" wp14:editId="720528B8">
            <wp:extent cx="5314603" cy="3469860"/>
            <wp:effectExtent l="0" t="0" r="635" b="0"/>
            <wp:docPr id="6355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185" name=""/>
                    <pic:cNvPicPr/>
                  </pic:nvPicPr>
                  <pic:blipFill>
                    <a:blip r:embed="rId48"/>
                    <a:stretch>
                      <a:fillRect/>
                    </a:stretch>
                  </pic:blipFill>
                  <pic:spPr>
                    <a:xfrm>
                      <a:off x="0" y="0"/>
                      <a:ext cx="5317965" cy="3472055"/>
                    </a:xfrm>
                    <a:prstGeom prst="rect">
                      <a:avLst/>
                    </a:prstGeom>
                  </pic:spPr>
                </pic:pic>
              </a:graphicData>
            </a:graphic>
          </wp:inline>
        </w:drawing>
      </w:r>
    </w:p>
    <w:p w14:paraId="554A3119" w14:textId="30CB82A9" w:rsidR="003C1939" w:rsidRPr="0014110F" w:rsidRDefault="002C79C1" w:rsidP="002C79C1">
      <w:pPr>
        <w:pStyle w:val="Caption"/>
        <w:jc w:val="center"/>
      </w:pPr>
      <w:bookmarkStart w:id="103" w:name="_Toc206776029"/>
      <w:r>
        <w:t xml:space="preserve">Figure </w:t>
      </w:r>
      <w:fldSimple w:instr=" SEQ Figure \* ARABIC ">
        <w:r w:rsidR="001212DB">
          <w:rPr>
            <w:noProof/>
          </w:rPr>
          <w:t>37</w:t>
        </w:r>
      </w:fldSimple>
      <w:r>
        <w:t xml:space="preserve"> </w:t>
      </w:r>
      <w:r w:rsidRPr="007171AC">
        <w:t>Image Flashing logs redirected to Output</w:t>
      </w:r>
      <w:bookmarkEnd w:id="103"/>
    </w:p>
    <w:p w14:paraId="4EF21DCC" w14:textId="4F5525B4" w:rsidR="002B07AB" w:rsidRPr="003C1939" w:rsidRDefault="003C1939" w:rsidP="008866BF">
      <w:pPr>
        <w:ind w:left="0" w:firstLine="0"/>
        <w:rPr>
          <w:lang w:val="en-US"/>
        </w:rPr>
      </w:pPr>
      <w:r w:rsidRPr="00786037">
        <w:rPr>
          <w:b/>
          <w:bCs/>
          <w:lang w:val="en-US"/>
        </w:rPr>
        <w:t>Result:</w:t>
      </w:r>
      <w:r>
        <w:rPr>
          <w:lang w:val="en-US"/>
        </w:rPr>
        <w:t xml:space="preserve"> </w:t>
      </w:r>
      <w:r w:rsidR="00AC1EA1" w:rsidRPr="003C1939">
        <w:rPr>
          <w:lang w:val="en-US"/>
        </w:rPr>
        <w:t>After flashing, the COM port will be disconnected, and the new CDC will be detected.</w:t>
      </w:r>
      <w:r w:rsidR="002A1E0D">
        <w:rPr>
          <w:lang w:val="en-US"/>
        </w:rPr>
        <w:t xml:space="preserve"> Logs of the loaded use case can be visualized using the Serial Monitor tab. Select the appropriate COM port and click “Start Monitoring”.</w:t>
      </w:r>
      <w:r w:rsidR="008866BF">
        <w:rPr>
          <w:lang w:val="en-US"/>
        </w:rPr>
        <w:br/>
      </w:r>
    </w:p>
    <w:p w14:paraId="3163C7D7" w14:textId="46B25ABA" w:rsidR="00AC1EA1" w:rsidRPr="009217E4" w:rsidRDefault="003C1939" w:rsidP="009217E4">
      <w:pPr>
        <w:pStyle w:val="Heading2"/>
      </w:pPr>
      <w:bookmarkStart w:id="104" w:name="_Toc200360503"/>
      <w:bookmarkStart w:id="105" w:name="_Toc206760617"/>
      <w:r w:rsidRPr="009217E4">
        <w:t>Flashing image using SWD/JTAG</w:t>
      </w:r>
      <w:bookmarkEnd w:id="104"/>
      <w:bookmarkEnd w:id="105"/>
    </w:p>
    <w:p w14:paraId="321D532D" w14:textId="2B566F17" w:rsidR="008866BF" w:rsidRDefault="008866BF" w:rsidP="008866BF">
      <w:pPr>
        <w:ind w:left="0" w:firstLine="0"/>
      </w:pPr>
      <w:r w:rsidRPr="008866BF">
        <w:rPr>
          <w:b/>
          <w:bCs/>
        </w:rPr>
        <w:t>Purpose:</w:t>
      </w:r>
      <w:r w:rsidRPr="008866BF">
        <w:t xml:space="preserve"> This window allows users to flash the binary on to the device using JLink/DAP.</w:t>
      </w:r>
      <w:r>
        <w:br/>
      </w:r>
    </w:p>
    <w:p w14:paraId="79FE3AD4" w14:textId="77777777" w:rsidR="002C79C1" w:rsidRDefault="004C5908" w:rsidP="002C79C1">
      <w:pPr>
        <w:keepNext/>
        <w:ind w:left="0" w:firstLine="0"/>
        <w:jc w:val="center"/>
      </w:pPr>
      <w:r w:rsidRPr="004C5908">
        <w:rPr>
          <w:noProof/>
        </w:rPr>
        <w:drawing>
          <wp:inline distT="0" distB="0" distL="0" distR="0" wp14:anchorId="0F2BAF25" wp14:editId="473D4CFE">
            <wp:extent cx="5004560" cy="3728191"/>
            <wp:effectExtent l="0" t="0" r="5715" b="5715"/>
            <wp:docPr id="131750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00564" name=""/>
                    <pic:cNvPicPr/>
                  </pic:nvPicPr>
                  <pic:blipFill>
                    <a:blip r:embed="rId49"/>
                    <a:stretch>
                      <a:fillRect/>
                    </a:stretch>
                  </pic:blipFill>
                  <pic:spPr>
                    <a:xfrm>
                      <a:off x="0" y="0"/>
                      <a:ext cx="5033313" cy="3749611"/>
                    </a:xfrm>
                    <a:prstGeom prst="rect">
                      <a:avLst/>
                    </a:prstGeom>
                  </pic:spPr>
                </pic:pic>
              </a:graphicData>
            </a:graphic>
          </wp:inline>
        </w:drawing>
      </w:r>
    </w:p>
    <w:p w14:paraId="28F6A1BA" w14:textId="21C623C0" w:rsidR="008866BF" w:rsidRPr="008866BF" w:rsidRDefault="002C79C1" w:rsidP="002C79C1">
      <w:pPr>
        <w:pStyle w:val="Caption"/>
        <w:jc w:val="center"/>
      </w:pPr>
      <w:bookmarkStart w:id="106" w:name="_Toc206776030"/>
      <w:r>
        <w:t xml:space="preserve">Figure </w:t>
      </w:r>
      <w:fldSimple w:instr=" SEQ Figure \* ARABIC ">
        <w:r w:rsidR="001212DB">
          <w:rPr>
            <w:noProof/>
          </w:rPr>
          <w:t>38</w:t>
        </w:r>
      </w:fldSimple>
      <w:r>
        <w:t xml:space="preserve"> </w:t>
      </w:r>
      <w:r w:rsidRPr="008F1FD2">
        <w:t>Image Flashing using SWD/JTAG</w:t>
      </w:r>
      <w:bookmarkEnd w:id="106"/>
    </w:p>
    <w:p w14:paraId="41656FA6" w14:textId="2FC1729B" w:rsidR="003C1939" w:rsidRDefault="003C1939" w:rsidP="008866BF">
      <w:pPr>
        <w:rPr>
          <w:lang w:val="en-US"/>
        </w:rPr>
      </w:pPr>
    </w:p>
    <w:p w14:paraId="2A3B54D8" w14:textId="1CBD0B8E" w:rsidR="003C1939" w:rsidRPr="00384505" w:rsidRDefault="003C1939" w:rsidP="008866BF">
      <w:pPr>
        <w:ind w:left="0" w:firstLine="0"/>
        <w:rPr>
          <w:b/>
          <w:bCs/>
          <w:lang w:val="en-US"/>
        </w:rPr>
      </w:pPr>
      <w:r w:rsidRPr="00384505">
        <w:rPr>
          <w:b/>
          <w:bCs/>
          <w:lang w:val="en-US"/>
        </w:rPr>
        <w:t>Steps:</w:t>
      </w:r>
    </w:p>
    <w:p w14:paraId="4A5AAF50" w14:textId="048FC940" w:rsidR="003C1939" w:rsidRDefault="00BE7FC8" w:rsidP="00BF7C0A">
      <w:pPr>
        <w:pStyle w:val="ListParagraph"/>
        <w:numPr>
          <w:ilvl w:val="0"/>
          <w:numId w:val="15"/>
        </w:numPr>
        <w:rPr>
          <w:lang w:val="en-US"/>
        </w:rPr>
      </w:pPr>
      <w:r>
        <w:rPr>
          <w:lang w:val="en-US"/>
        </w:rPr>
        <w:t xml:space="preserve">Select Service Type as “SWD/JTAG” in the Image Flashing </w:t>
      </w:r>
      <w:r w:rsidR="00E466B7">
        <w:rPr>
          <w:lang w:val="en-US"/>
        </w:rPr>
        <w:t>Webview</w:t>
      </w:r>
      <w:r>
        <w:rPr>
          <w:lang w:val="en-US"/>
        </w:rPr>
        <w:t>.</w:t>
      </w:r>
    </w:p>
    <w:p w14:paraId="212D5B59" w14:textId="1AD77CA2" w:rsidR="00334736" w:rsidRDefault="00334736" w:rsidP="00BF7C0A">
      <w:pPr>
        <w:pStyle w:val="ListParagraph"/>
        <w:numPr>
          <w:ilvl w:val="0"/>
          <w:numId w:val="15"/>
        </w:numPr>
        <w:rPr>
          <w:lang w:val="en-US"/>
        </w:rPr>
      </w:pPr>
      <w:r>
        <w:rPr>
          <w:lang w:val="en-US"/>
        </w:rPr>
        <w:t>Select the Adapter Driver.</w:t>
      </w:r>
    </w:p>
    <w:p w14:paraId="2429A1A0" w14:textId="28B32416" w:rsidR="00334736" w:rsidRDefault="00334736" w:rsidP="00BF7C0A">
      <w:pPr>
        <w:pStyle w:val="ListParagraph"/>
        <w:numPr>
          <w:ilvl w:val="0"/>
          <w:numId w:val="15"/>
        </w:numPr>
        <w:rPr>
          <w:lang w:val="en-US"/>
        </w:rPr>
      </w:pPr>
      <w:r>
        <w:rPr>
          <w:lang w:val="en-US"/>
        </w:rPr>
        <w:t>The flash binary file</w:t>
      </w:r>
      <w:r w:rsidR="00DD08FE">
        <w:rPr>
          <w:lang w:val="en-US"/>
        </w:rPr>
        <w:t xml:space="preserve"> </w:t>
      </w:r>
      <w:r>
        <w:rPr>
          <w:lang w:val="en-US"/>
        </w:rPr>
        <w:t>path will be pre-populated (if already flash binary is converted) or users can select the custom binary file using the “Browse” button.</w:t>
      </w:r>
    </w:p>
    <w:p w14:paraId="721743A7" w14:textId="1A17D679" w:rsidR="00930473" w:rsidRDefault="00930473" w:rsidP="00BF7C0A">
      <w:pPr>
        <w:pStyle w:val="ListParagraph"/>
        <w:numPr>
          <w:ilvl w:val="0"/>
          <w:numId w:val="15"/>
        </w:numPr>
        <w:rPr>
          <w:lang w:val="en-US"/>
        </w:rPr>
      </w:pPr>
      <w:r w:rsidRPr="00930473">
        <w:rPr>
          <w:lang w:val="en-US"/>
        </w:rPr>
        <w:t xml:space="preserve">When updating the use case, choose </w:t>
      </w:r>
      <w:r>
        <w:rPr>
          <w:lang w:val="en-US"/>
        </w:rPr>
        <w:t>“</w:t>
      </w:r>
      <w:r w:rsidRPr="00930473">
        <w:rPr>
          <w:lang w:val="en-US"/>
        </w:rPr>
        <w:t>Full Flash Erase</w:t>
      </w:r>
      <w:r>
        <w:rPr>
          <w:lang w:val="en-US"/>
        </w:rPr>
        <w:t>”</w:t>
      </w:r>
      <w:r w:rsidRPr="00930473">
        <w:rPr>
          <w:lang w:val="en-US"/>
        </w:rPr>
        <w:t xml:space="preserve"> and click </w:t>
      </w:r>
      <w:r>
        <w:rPr>
          <w:lang w:val="en-US"/>
        </w:rPr>
        <w:t>“</w:t>
      </w:r>
      <w:r w:rsidRPr="00930473">
        <w:rPr>
          <w:lang w:val="en-US"/>
        </w:rPr>
        <w:t>Flash Execute</w:t>
      </w:r>
      <w:r>
        <w:rPr>
          <w:lang w:val="en-US"/>
        </w:rPr>
        <w:t>”</w:t>
      </w:r>
      <w:r w:rsidRPr="00930473">
        <w:rPr>
          <w:lang w:val="en-US"/>
        </w:rPr>
        <w:t xml:space="preserve"> to erase the entire flash, ensuring a clean binary update.</w:t>
      </w:r>
    </w:p>
    <w:p w14:paraId="049D20F6" w14:textId="536553A5" w:rsidR="00334736" w:rsidRDefault="00930473" w:rsidP="00BF7C0A">
      <w:pPr>
        <w:pStyle w:val="ListParagraph"/>
        <w:numPr>
          <w:ilvl w:val="0"/>
          <w:numId w:val="15"/>
        </w:numPr>
        <w:rPr>
          <w:lang w:val="en-US"/>
        </w:rPr>
      </w:pPr>
      <w:r w:rsidRPr="00930473">
        <w:rPr>
          <w:lang w:val="en-US"/>
        </w:rPr>
        <w:t xml:space="preserve">After performing a full flash erase, deselect the checkbox and click </w:t>
      </w:r>
      <w:r>
        <w:rPr>
          <w:lang w:val="en-US"/>
        </w:rPr>
        <w:t>“</w:t>
      </w:r>
      <w:r w:rsidRPr="00930473">
        <w:rPr>
          <w:lang w:val="en-US"/>
        </w:rPr>
        <w:t>Flash Execute</w:t>
      </w:r>
      <w:r>
        <w:rPr>
          <w:lang w:val="en-US"/>
        </w:rPr>
        <w:t>”</w:t>
      </w:r>
      <w:r w:rsidRPr="00930473">
        <w:rPr>
          <w:lang w:val="en-US"/>
        </w:rPr>
        <w:t xml:space="preserve">. This will launch </w:t>
      </w:r>
      <w:proofErr w:type="spellStart"/>
      <w:r w:rsidRPr="00930473">
        <w:rPr>
          <w:lang w:val="en-US"/>
        </w:rPr>
        <w:t>OpenOCD</w:t>
      </w:r>
      <w:proofErr w:type="spellEnd"/>
      <w:r w:rsidRPr="00930473">
        <w:rPr>
          <w:lang w:val="en-US"/>
        </w:rPr>
        <w:t xml:space="preserve"> and GDB in separate terminals, establish a connection, erase the necessary memory, and flash the binary. Progress and script logs will appear in the Output window, while flashing logs will be shown in the </w:t>
      </w:r>
      <w:proofErr w:type="spellStart"/>
      <w:r w:rsidRPr="00930473">
        <w:rPr>
          <w:lang w:val="en-US"/>
        </w:rPr>
        <w:t>OpenOCD</w:t>
      </w:r>
      <w:proofErr w:type="spellEnd"/>
      <w:r w:rsidRPr="00930473">
        <w:rPr>
          <w:lang w:val="en-US"/>
        </w:rPr>
        <w:t xml:space="preserve"> terminal.</w:t>
      </w:r>
      <w:r w:rsidR="00A25999">
        <w:rPr>
          <w:lang w:val="en-US"/>
        </w:rPr>
        <w:br/>
      </w:r>
    </w:p>
    <w:p w14:paraId="75426CA8" w14:textId="38BCBB27" w:rsidR="008866BF" w:rsidRDefault="008866BF" w:rsidP="008866BF">
      <w:pPr>
        <w:ind w:left="0" w:firstLine="0"/>
        <w:rPr>
          <w:lang w:val="en-US"/>
        </w:rPr>
      </w:pPr>
      <w:r w:rsidRPr="008866BF">
        <w:rPr>
          <w:b/>
          <w:bCs/>
          <w:lang w:val="en-US"/>
        </w:rPr>
        <w:t>Result:</w:t>
      </w:r>
      <w:r w:rsidRPr="008866BF">
        <w:rPr>
          <w:lang w:val="en-US"/>
        </w:rPr>
        <w:t xml:space="preserve"> Once flashing is completed, the telnet connection will be dropped. Press reset on the device.</w:t>
      </w:r>
    </w:p>
    <w:p w14:paraId="2D43E34A" w14:textId="77777777" w:rsidR="00284F1B" w:rsidRDefault="00284F1B" w:rsidP="008866BF">
      <w:pPr>
        <w:ind w:left="0" w:firstLine="0"/>
        <w:rPr>
          <w:lang w:val="en-US"/>
        </w:rPr>
      </w:pPr>
    </w:p>
    <w:p w14:paraId="12085375" w14:textId="41FB2258" w:rsidR="00A2287E" w:rsidRDefault="00284F1B" w:rsidP="00A2287E">
      <w:pPr>
        <w:ind w:left="0" w:firstLine="0"/>
        <w:rPr>
          <w:b/>
          <w:bCs/>
          <w:lang w:val="en-US"/>
        </w:rPr>
      </w:pPr>
      <w:r w:rsidRPr="00284F1B">
        <w:rPr>
          <w:b/>
          <w:bCs/>
          <w:lang w:val="en-US"/>
        </w:rPr>
        <w:t>Steps to flash model binary using SWD/JTAG:</w:t>
      </w:r>
      <w:r w:rsidR="00EF57D1">
        <w:rPr>
          <w:b/>
          <w:bCs/>
          <w:lang w:val="en-US"/>
        </w:rPr>
        <w:br/>
      </w:r>
    </w:p>
    <w:p w14:paraId="3F945980" w14:textId="77777777" w:rsidR="002C79C1" w:rsidRDefault="009042E7" w:rsidP="002C79C1">
      <w:pPr>
        <w:keepNext/>
        <w:ind w:left="0" w:firstLine="0"/>
      </w:pPr>
      <w:r w:rsidRPr="009042E7">
        <w:rPr>
          <w:noProof/>
        </w:rPr>
        <w:drawing>
          <wp:inline distT="0" distB="0" distL="0" distR="0" wp14:anchorId="69D38D13" wp14:editId="2FB6499E">
            <wp:extent cx="5705418" cy="4264209"/>
            <wp:effectExtent l="0" t="0" r="0" b="3175"/>
            <wp:docPr id="175831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6299" name=""/>
                    <pic:cNvPicPr/>
                  </pic:nvPicPr>
                  <pic:blipFill>
                    <a:blip r:embed="rId50"/>
                    <a:stretch>
                      <a:fillRect/>
                    </a:stretch>
                  </pic:blipFill>
                  <pic:spPr>
                    <a:xfrm>
                      <a:off x="0" y="0"/>
                      <a:ext cx="5722811" cy="4277208"/>
                    </a:xfrm>
                    <a:prstGeom prst="rect">
                      <a:avLst/>
                    </a:prstGeom>
                  </pic:spPr>
                </pic:pic>
              </a:graphicData>
            </a:graphic>
          </wp:inline>
        </w:drawing>
      </w:r>
      <w:bookmarkStart w:id="107" w:name="_Toc193192244"/>
    </w:p>
    <w:p w14:paraId="094E1AF1" w14:textId="67BEE7CB" w:rsidR="00920276" w:rsidRPr="002C79C1" w:rsidRDefault="002C79C1" w:rsidP="002C79C1">
      <w:pPr>
        <w:pStyle w:val="Caption"/>
        <w:jc w:val="center"/>
      </w:pPr>
      <w:bookmarkStart w:id="108" w:name="_Toc206776031"/>
      <w:r>
        <w:t xml:space="preserve">Figure </w:t>
      </w:r>
      <w:fldSimple w:instr=" SEQ Figure \* ARABIC ">
        <w:r w:rsidR="001212DB">
          <w:rPr>
            <w:noProof/>
          </w:rPr>
          <w:t>39</w:t>
        </w:r>
      </w:fldSimple>
      <w:r>
        <w:t xml:space="preserve"> </w:t>
      </w:r>
      <w:r w:rsidRPr="00C624D6">
        <w:t>Model binary flashing using DAP</w:t>
      </w:r>
      <w:bookmarkEnd w:id="108"/>
    </w:p>
    <w:p w14:paraId="647672DD" w14:textId="77777777" w:rsidR="00A2287E" w:rsidRPr="00A2287E" w:rsidRDefault="00A2287E" w:rsidP="00BF7C0A">
      <w:pPr>
        <w:numPr>
          <w:ilvl w:val="0"/>
          <w:numId w:val="32"/>
        </w:numPr>
      </w:pPr>
      <w:r w:rsidRPr="00A2287E">
        <w:t>Do full flash erase - select the “Full flash erase” checkbox and click Flash execute to perform a complete flash erase.</w:t>
      </w:r>
    </w:p>
    <w:p w14:paraId="2F216D71" w14:textId="204819DD" w:rsidR="00A2287E" w:rsidRPr="00A2287E" w:rsidRDefault="00A2287E" w:rsidP="00BF7C0A">
      <w:pPr>
        <w:numPr>
          <w:ilvl w:val="0"/>
          <w:numId w:val="32"/>
        </w:numPr>
      </w:pPr>
      <w:r w:rsidRPr="00A2287E">
        <w:t xml:space="preserve">Load the </w:t>
      </w:r>
      <w:proofErr w:type="spellStart"/>
      <w:r w:rsidRPr="00A2287E">
        <w:t>usecase</w:t>
      </w:r>
      <w:proofErr w:type="spellEnd"/>
      <w:r w:rsidRPr="00A2287E">
        <w:t xml:space="preserve"> </w:t>
      </w:r>
      <w:proofErr w:type="spellStart"/>
      <w:r w:rsidRPr="00A2287E">
        <w:t>vga</w:t>
      </w:r>
      <w:proofErr w:type="spellEnd"/>
      <w:r w:rsidRPr="00A2287E">
        <w:t xml:space="preserve"> bin</w:t>
      </w:r>
      <w:r w:rsidR="00E701D8">
        <w:t>ary</w:t>
      </w:r>
      <w:r w:rsidRPr="00A2287E">
        <w:t xml:space="preserve"> file.</w:t>
      </w:r>
    </w:p>
    <w:p w14:paraId="307043C5" w14:textId="7CFD6741" w:rsidR="00A2287E" w:rsidRPr="00A2287E" w:rsidRDefault="00A2287E" w:rsidP="00BF7C0A">
      <w:pPr>
        <w:numPr>
          <w:ilvl w:val="0"/>
          <w:numId w:val="32"/>
        </w:numPr>
      </w:pPr>
      <w:r w:rsidRPr="00A2287E">
        <w:t>Load the model bin</w:t>
      </w:r>
      <w:r w:rsidR="00E701D8">
        <w:t>ary</w:t>
      </w:r>
      <w:r w:rsidRPr="00A2287E">
        <w:t xml:space="preserve"> file - Select the “Model Binary” checkbox. A text box will appear to enter the flash offset—enter 0x629000. Browse and select the model binary, then click Flash Execute.</w:t>
      </w:r>
    </w:p>
    <w:p w14:paraId="5DE4AD7D" w14:textId="26666DE4" w:rsidR="00A2287E" w:rsidRPr="00A2287E" w:rsidRDefault="00A2287E" w:rsidP="00BF7C0A">
      <w:pPr>
        <w:numPr>
          <w:ilvl w:val="0"/>
          <w:numId w:val="32"/>
        </w:numPr>
      </w:pPr>
      <w:r w:rsidRPr="00A2287E">
        <w:t xml:space="preserve">After flashing both </w:t>
      </w:r>
      <w:proofErr w:type="spellStart"/>
      <w:r w:rsidRPr="00A2287E">
        <w:t>usecase</w:t>
      </w:r>
      <w:proofErr w:type="spellEnd"/>
      <w:r w:rsidRPr="00A2287E">
        <w:t xml:space="preserve"> and model bins, click application chip reset. CDC will be detected.</w:t>
      </w:r>
      <w:r w:rsidR="008348C6">
        <w:br/>
      </w:r>
    </w:p>
    <w:p w14:paraId="28E074D8" w14:textId="77777777" w:rsidR="00A2287E" w:rsidRPr="00A2287E" w:rsidRDefault="00A2287E" w:rsidP="00A2287E">
      <w:pPr>
        <w:ind w:left="0" w:firstLine="0"/>
        <w:rPr>
          <w:b/>
          <w:bCs/>
        </w:rPr>
      </w:pPr>
      <w:r w:rsidRPr="00A2287E">
        <w:rPr>
          <w:b/>
          <w:bCs/>
        </w:rPr>
        <w:lastRenderedPageBreak/>
        <w:t>Notes:</w:t>
      </w:r>
    </w:p>
    <w:p w14:paraId="45EF538B" w14:textId="77777777" w:rsidR="00A2287E" w:rsidRPr="00A2287E" w:rsidRDefault="00A2287E" w:rsidP="00BF7C0A">
      <w:pPr>
        <w:numPr>
          <w:ilvl w:val="0"/>
          <w:numId w:val="33"/>
        </w:numPr>
      </w:pPr>
      <w:r w:rsidRPr="00A2287E">
        <w:t>Users can load the use case binary independently or update the model binary (for the same use case).</w:t>
      </w:r>
    </w:p>
    <w:p w14:paraId="0964C381" w14:textId="77777777" w:rsidR="00A2287E" w:rsidRPr="00A2287E" w:rsidRDefault="00A2287E" w:rsidP="00BF7C0A">
      <w:pPr>
        <w:numPr>
          <w:ilvl w:val="0"/>
          <w:numId w:val="33"/>
        </w:numPr>
      </w:pPr>
      <w:r w:rsidRPr="00A2287E">
        <w:t xml:space="preserve">However, if plan to change both the </w:t>
      </w:r>
      <w:proofErr w:type="spellStart"/>
      <w:r w:rsidRPr="00A2287E">
        <w:t>usecase</w:t>
      </w:r>
      <w:proofErr w:type="spellEnd"/>
      <w:r w:rsidRPr="00A2287E">
        <w:t xml:space="preserve"> and model bins, it’s recommended to perform a full flash erase beforehand.</w:t>
      </w:r>
    </w:p>
    <w:p w14:paraId="79ACF4B1" w14:textId="77777777" w:rsidR="00A2287E" w:rsidRPr="00A2287E" w:rsidRDefault="00A2287E" w:rsidP="00BF7C0A">
      <w:pPr>
        <w:numPr>
          <w:ilvl w:val="0"/>
          <w:numId w:val="33"/>
        </w:numPr>
      </w:pPr>
      <w:r w:rsidRPr="00A2287E">
        <w:t>If the CDC is not detected after flashing, try performing a full flash erase and reloading the binaries.</w:t>
      </w:r>
    </w:p>
    <w:p w14:paraId="7B34196B" w14:textId="77777777" w:rsidR="00A2287E" w:rsidRPr="00A2287E" w:rsidRDefault="00A2287E" w:rsidP="00BF7C0A">
      <w:pPr>
        <w:numPr>
          <w:ilvl w:val="0"/>
          <w:numId w:val="33"/>
        </w:numPr>
      </w:pPr>
      <w:r w:rsidRPr="00A2287E">
        <w:t xml:space="preserve">Since the binaries are flashed using </w:t>
      </w:r>
      <w:proofErr w:type="spellStart"/>
      <w:r w:rsidRPr="00A2287E">
        <w:t>OpenOCD</w:t>
      </w:r>
      <w:proofErr w:type="spellEnd"/>
      <w:r w:rsidRPr="00A2287E">
        <w:t xml:space="preserve"> commands, a sector erase is performed for the binary size before flashing. As a result, the flashing process takes a bit more time.</w:t>
      </w:r>
    </w:p>
    <w:p w14:paraId="37F072B0" w14:textId="77777777" w:rsidR="00284F1B" w:rsidRPr="00284F1B" w:rsidRDefault="00284F1B" w:rsidP="008866BF">
      <w:pPr>
        <w:ind w:left="0" w:firstLine="0"/>
        <w:rPr>
          <w:b/>
          <w:bCs/>
          <w:lang w:val="en-US"/>
        </w:rPr>
      </w:pPr>
    </w:p>
    <w:p w14:paraId="7BCDA1BF" w14:textId="6A0108EB" w:rsidR="00040331" w:rsidRDefault="00A37A7B" w:rsidP="009217E4">
      <w:pPr>
        <w:pStyle w:val="Heading1"/>
      </w:pPr>
      <w:bookmarkStart w:id="109" w:name="_Toc200360504"/>
      <w:bookmarkStart w:id="110" w:name="_Toc206760618"/>
      <w:r w:rsidRPr="009217E4">
        <w:t>Debugging using GDB in Extension</w:t>
      </w:r>
      <w:bookmarkEnd w:id="107"/>
      <w:bookmarkEnd w:id="109"/>
      <w:bookmarkEnd w:id="110"/>
    </w:p>
    <w:p w14:paraId="392CF77B" w14:textId="697834C8" w:rsidR="002C79C1" w:rsidRDefault="00425ADA" w:rsidP="00A25999">
      <w:pPr>
        <w:ind w:left="0" w:firstLine="0"/>
      </w:pPr>
      <w:r>
        <w:rPr>
          <w:noProof/>
        </w:rPr>
        <mc:AlternateContent>
          <mc:Choice Requires="wps">
            <w:drawing>
              <wp:anchor distT="0" distB="0" distL="114300" distR="114300" simplePos="0" relativeHeight="251658246" behindDoc="0" locked="0" layoutInCell="1" allowOverlap="1" wp14:anchorId="6249231F" wp14:editId="1F61FB34">
                <wp:simplePos x="0" y="0"/>
                <wp:positionH relativeFrom="column">
                  <wp:posOffset>1743710</wp:posOffset>
                </wp:positionH>
                <wp:positionV relativeFrom="paragraph">
                  <wp:posOffset>1800225</wp:posOffset>
                </wp:positionV>
                <wp:extent cx="2827655" cy="635"/>
                <wp:effectExtent l="0" t="0" r="10795" b="0"/>
                <wp:wrapTopAndBottom/>
                <wp:docPr id="67431636" name="Text Box 1"/>
                <wp:cNvGraphicFramePr/>
                <a:graphic xmlns:a="http://schemas.openxmlformats.org/drawingml/2006/main">
                  <a:graphicData uri="http://schemas.microsoft.com/office/word/2010/wordprocessingShape">
                    <wps:wsp>
                      <wps:cNvSpPr txBox="1"/>
                      <wps:spPr>
                        <a:xfrm>
                          <a:off x="0" y="0"/>
                          <a:ext cx="2827655" cy="635"/>
                        </a:xfrm>
                        <a:prstGeom prst="rect">
                          <a:avLst/>
                        </a:prstGeom>
                        <a:noFill/>
                        <a:ln>
                          <a:noFill/>
                        </a:ln>
                      </wps:spPr>
                      <wps:txbx>
                        <w:txbxContent>
                          <w:p w14:paraId="0F715C1B" w14:textId="612461B5" w:rsidR="00425ADA" w:rsidRPr="003A05A6" w:rsidRDefault="00425ADA" w:rsidP="002C79C1">
                            <w:pPr>
                              <w:pStyle w:val="Caption"/>
                              <w:ind w:left="0" w:firstLine="0"/>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249231F" id="_x0000_t202" coordsize="21600,21600" o:spt="202" path="m,l,21600r21600,l21600,xe">
                <v:stroke joinstyle="miter"/>
                <v:path gradientshapeok="t" o:connecttype="rect"/>
              </v:shapetype>
              <v:shape id="_x0000_s1026" type="#_x0000_t202" style="position:absolute;margin-left:137.3pt;margin-top:141.75pt;width:222.65pt;height:.0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" filled="f" stroked="f">
                <v:textbox style="mso-fit-shape-to-text:t" inset="0,0,0,0">
                  <w:txbxContent>
                    <w:p w14:paraId="0F715C1B" w14:textId="612461B5" w:rsidR="00425ADA" w:rsidRPr="003A05A6" w:rsidRDefault="00425ADA" w:rsidP="002C79C1">
                      <w:pPr>
                        <w:pStyle w:val="Caption"/>
                        <w:ind w:left="0" w:firstLine="0"/>
                        <w:rPr>
                          <w:noProof/>
                          <w:sz w:val="22"/>
                          <w:szCs w:val="22"/>
                        </w:rPr>
                      </w:pPr>
                    </w:p>
                  </w:txbxContent>
                </v:textbox>
                <w10:wrap type="topAndBottom"/>
              </v:shape>
            </w:pict>
          </mc:Fallback>
        </mc:AlternateContent>
      </w:r>
      <w:r w:rsidR="00A25999" w:rsidRPr="005440F1">
        <w:rPr>
          <w:b/>
          <w:bCs/>
        </w:rPr>
        <w:t>Purpose:</w:t>
      </w:r>
      <w:r w:rsidR="00A25999">
        <w:t xml:space="preserve"> This feature enables the user to debug the </w:t>
      </w:r>
      <w:r w:rsidR="00AF6285">
        <w:t xml:space="preserve">Astra MCU </w:t>
      </w:r>
      <w:r w:rsidR="00A25999">
        <w:t xml:space="preserve">SDK using </w:t>
      </w:r>
      <w:proofErr w:type="spellStart"/>
      <w:r w:rsidR="00A25999">
        <w:t>OpenOCD</w:t>
      </w:r>
      <w:proofErr w:type="spellEnd"/>
      <w:r w:rsidR="00A25999">
        <w:t xml:space="preserve"> and GDB at the backend, aided by C/C++ extension to start the debug session.</w:t>
      </w:r>
      <w:r w:rsidR="002C79C1">
        <w:br/>
      </w:r>
    </w:p>
    <w:p w14:paraId="5B936EB6" w14:textId="77777777" w:rsidR="002C79C1" w:rsidRDefault="002C79C1" w:rsidP="002C79C1">
      <w:pPr>
        <w:keepNext/>
        <w:ind w:left="0" w:firstLine="0"/>
        <w:jc w:val="center"/>
      </w:pPr>
      <w:r w:rsidRPr="00660337">
        <w:rPr>
          <w:noProof/>
        </w:rPr>
        <w:drawing>
          <wp:inline distT="0" distB="0" distL="0" distR="0" wp14:anchorId="77C33546" wp14:editId="51EF6EBD">
            <wp:extent cx="2080260" cy="1144402"/>
            <wp:effectExtent l="0" t="0" r="0" b="0"/>
            <wp:docPr id="255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9578" name=""/>
                    <pic:cNvPicPr/>
                  </pic:nvPicPr>
                  <pic:blipFill rotWithShape="1">
                    <a:blip r:embed="rId51">
                      <a:extLst>
                        <a:ext uri="{28A0092B-C50C-407E-A947-70E740481C1C}">
                          <a14:useLocalDpi xmlns:a14="http://schemas.microsoft.com/office/drawing/2010/main" val="0"/>
                        </a:ext>
                      </a:extLst>
                    </a:blip>
                    <a:srcRect l="17111" t="7825" r="4507" b="28292"/>
                    <a:stretch/>
                  </pic:blipFill>
                  <pic:spPr bwMode="auto">
                    <a:xfrm>
                      <a:off x="0" y="0"/>
                      <a:ext cx="2080260" cy="1144402"/>
                    </a:xfrm>
                    <a:prstGeom prst="rect">
                      <a:avLst/>
                    </a:prstGeom>
                    <a:ln>
                      <a:noFill/>
                    </a:ln>
                    <a:extLst>
                      <a:ext uri="{53640926-AAD7-44D8-BBD7-CCE9431645EC}">
                        <a14:shadowObscured xmlns:a14="http://schemas.microsoft.com/office/drawing/2010/main"/>
                      </a:ext>
                    </a:extLst>
                  </pic:spPr>
                </pic:pic>
              </a:graphicData>
            </a:graphic>
          </wp:inline>
        </w:drawing>
      </w:r>
    </w:p>
    <w:p w14:paraId="3549D211" w14:textId="632F856F" w:rsidR="00A25999" w:rsidRDefault="002C79C1" w:rsidP="002C79C1">
      <w:pPr>
        <w:pStyle w:val="Caption"/>
        <w:jc w:val="center"/>
      </w:pPr>
      <w:bookmarkStart w:id="111" w:name="_Toc206776032"/>
      <w:r>
        <w:t xml:space="preserve">Figure </w:t>
      </w:r>
      <w:fldSimple w:instr=" SEQ Figure \* ARABIC ">
        <w:r w:rsidR="001212DB">
          <w:rPr>
            <w:noProof/>
          </w:rPr>
          <w:t>40</w:t>
        </w:r>
      </w:fldSimple>
      <w:r>
        <w:t xml:space="preserve"> Debug Probe Interface</w:t>
      </w:r>
      <w:bookmarkEnd w:id="111"/>
    </w:p>
    <w:p w14:paraId="6BE45767" w14:textId="2432E4C2" w:rsidR="00831C97" w:rsidRPr="009217E4" w:rsidRDefault="00AF6EDD" w:rsidP="009217E4">
      <w:pPr>
        <w:pStyle w:val="Heading2"/>
      </w:pPr>
      <w:bookmarkStart w:id="112" w:name="_Download_and_Reset"/>
      <w:bookmarkStart w:id="113" w:name="_Toc193192245"/>
      <w:bookmarkStart w:id="114" w:name="_Toc200360505"/>
      <w:bookmarkStart w:id="115" w:name="_Toc206760619"/>
      <w:bookmarkEnd w:id="112"/>
      <w:r w:rsidRPr="009217E4">
        <w:t>Download and Reset Program</w:t>
      </w:r>
      <w:bookmarkEnd w:id="113"/>
      <w:bookmarkEnd w:id="114"/>
      <w:bookmarkEnd w:id="115"/>
    </w:p>
    <w:p w14:paraId="4FF05D5D" w14:textId="362E6AE3" w:rsidR="007D08CC" w:rsidRPr="002259A4" w:rsidRDefault="007D08CC" w:rsidP="00A25999">
      <w:pPr>
        <w:ind w:left="0" w:firstLine="0"/>
        <w:rPr>
          <w:b/>
          <w:bCs/>
          <w:lang w:val="en-US"/>
        </w:rPr>
      </w:pPr>
      <w:r w:rsidRPr="002259A4">
        <w:rPr>
          <w:b/>
          <w:bCs/>
          <w:lang w:val="en-US"/>
        </w:rPr>
        <w:t>Pre-requisites:</w:t>
      </w:r>
    </w:p>
    <w:p w14:paraId="32512405" w14:textId="36FA57C6" w:rsidR="00567F09" w:rsidRDefault="00567F09" w:rsidP="00BF7C0A">
      <w:pPr>
        <w:pStyle w:val="ListParagraph"/>
        <w:numPr>
          <w:ilvl w:val="0"/>
          <w:numId w:val="22"/>
        </w:numPr>
      </w:pPr>
      <w:r>
        <w:t xml:space="preserve">Install the following extensions using the </w:t>
      </w:r>
      <w:r w:rsidR="00425AE2">
        <w:t>“SRSDK Tools Installer” tab.</w:t>
      </w:r>
    </w:p>
    <w:p w14:paraId="2E5E2D12" w14:textId="77777777" w:rsidR="00727562" w:rsidRDefault="007C21F7" w:rsidP="00BF7C0A">
      <w:pPr>
        <w:pStyle w:val="ListParagraph"/>
        <w:numPr>
          <w:ilvl w:val="0"/>
          <w:numId w:val="23"/>
        </w:numPr>
      </w:pPr>
      <w:r>
        <w:t>C/C++</w:t>
      </w:r>
      <w:r w:rsidR="2800BDA7">
        <w:t xml:space="preserve"> IntelliSense, debugging, and code browsing</w:t>
      </w:r>
      <w:r>
        <w:t xml:space="preserve"> </w:t>
      </w:r>
      <w:r w:rsidR="003544C1">
        <w:t>extension in VS Code.</w:t>
      </w:r>
    </w:p>
    <w:p w14:paraId="10A93A01" w14:textId="77777777" w:rsidR="00727562" w:rsidRDefault="0F35CE23" w:rsidP="00BF7C0A">
      <w:pPr>
        <w:pStyle w:val="ListParagraph"/>
        <w:numPr>
          <w:ilvl w:val="0"/>
          <w:numId w:val="23"/>
        </w:numPr>
      </w:pPr>
      <w:proofErr w:type="spellStart"/>
      <w:r w:rsidRPr="0159A596">
        <w:t>MemoryView</w:t>
      </w:r>
      <w:proofErr w:type="spellEnd"/>
      <w:r w:rsidRPr="0159A596">
        <w:t xml:space="preserve"> extension to view the memory map while debugging.</w:t>
      </w:r>
    </w:p>
    <w:p w14:paraId="01E554B8" w14:textId="77777777" w:rsidR="00727562" w:rsidRDefault="772A1714" w:rsidP="00BF7C0A">
      <w:pPr>
        <w:pStyle w:val="ListParagraph"/>
        <w:numPr>
          <w:ilvl w:val="0"/>
          <w:numId w:val="23"/>
        </w:numPr>
      </w:pPr>
      <w:r>
        <w:t xml:space="preserve">Serial Monitor extension for viewing logs </w:t>
      </w:r>
      <w:r w:rsidR="391A97EB">
        <w:t>while</w:t>
      </w:r>
      <w:r>
        <w:t xml:space="preserve"> debugging.</w:t>
      </w:r>
    </w:p>
    <w:p w14:paraId="3924C3BE" w14:textId="08CB7F75" w:rsidR="002B07AB" w:rsidRDefault="002B07AB" w:rsidP="00BF7C0A">
      <w:pPr>
        <w:pStyle w:val="ListParagraph"/>
        <w:numPr>
          <w:ilvl w:val="0"/>
          <w:numId w:val="23"/>
        </w:numPr>
      </w:pPr>
      <w:r>
        <w:t>Memory Inspector CDT extension by Eclipse IDE.</w:t>
      </w:r>
    </w:p>
    <w:p w14:paraId="7B82C5D4" w14:textId="5B3975B3" w:rsidR="00BE41CB" w:rsidRPr="00235DCD" w:rsidRDefault="003544C1" w:rsidP="00BF7C0A">
      <w:pPr>
        <w:pStyle w:val="ListParagraph"/>
        <w:numPr>
          <w:ilvl w:val="0"/>
          <w:numId w:val="2"/>
        </w:numPr>
        <w:rPr>
          <w:rStyle w:val="normaltextrun"/>
        </w:rPr>
      </w:pPr>
      <w:r>
        <w:rPr>
          <w:rStyle w:val="normaltextrun"/>
          <w:rFonts w:cstheme="minorHAnsi"/>
          <w:kern w:val="0"/>
          <w:lang w:val="en-US"/>
          <w14:ligatures w14:val="none"/>
        </w:rPr>
        <w:t>I</w:t>
      </w:r>
      <w:r w:rsidR="00BE41CB">
        <w:rPr>
          <w:rStyle w:val="normaltextrun"/>
          <w:rFonts w:cstheme="minorHAnsi"/>
          <w:kern w:val="0"/>
          <w:lang w:val="en-US"/>
          <w14:ligatures w14:val="none"/>
        </w:rPr>
        <w:t>mport an</w:t>
      </w:r>
      <w:r w:rsidR="00F37F6F">
        <w:rPr>
          <w:rStyle w:val="normaltextrun"/>
          <w:rFonts w:cstheme="minorHAnsi"/>
          <w:kern w:val="0"/>
          <w:lang w:val="en-US"/>
          <w14:ligatures w14:val="none"/>
        </w:rPr>
        <w:t xml:space="preserve"> Astra MCU</w:t>
      </w:r>
      <w:r w:rsidR="00BE41CB">
        <w:rPr>
          <w:rStyle w:val="normaltextrun"/>
          <w:rFonts w:cstheme="minorHAnsi"/>
          <w:kern w:val="0"/>
          <w:lang w:val="en-US"/>
          <w14:ligatures w14:val="none"/>
        </w:rPr>
        <w:t xml:space="preserve"> SDK before debugging</w:t>
      </w:r>
      <w:r w:rsidR="007F19E8">
        <w:rPr>
          <w:rStyle w:val="normaltextrun"/>
          <w:rFonts w:cstheme="minorHAnsi"/>
          <w:kern w:val="0"/>
          <w:lang w:val="en-US"/>
          <w14:ligatures w14:val="none"/>
        </w:rPr>
        <w:t>.</w:t>
      </w:r>
    </w:p>
    <w:p w14:paraId="6B0772FA" w14:textId="04AE4087" w:rsidR="00F770A9" w:rsidRPr="007D08CC" w:rsidRDefault="006C03EC" w:rsidP="00BF7C0A">
      <w:pPr>
        <w:pStyle w:val="ListParagraph"/>
        <w:keepNext/>
        <w:numPr>
          <w:ilvl w:val="0"/>
          <w:numId w:val="2"/>
        </w:numPr>
        <w:rPr>
          <w:rStyle w:val="normaltextrun"/>
        </w:rPr>
      </w:pPr>
      <w:bookmarkStart w:id="116" w:name="OLE_LINK5"/>
      <w:bookmarkStart w:id="117" w:name="OLE_LINK8"/>
      <w:r w:rsidRPr="440AC73C">
        <w:rPr>
          <w:rStyle w:val="normaltextrun"/>
          <w:kern w:val="0"/>
          <w:lang w:val="en-US"/>
          <w14:ligatures w14:val="none"/>
        </w:rPr>
        <w:t>Ensure that</w:t>
      </w:r>
      <w:r w:rsidR="00235DCD" w:rsidRPr="440AC73C">
        <w:rPr>
          <w:rStyle w:val="normaltextrun"/>
          <w:kern w:val="0"/>
          <w:lang w:val="en-US"/>
          <w14:ligatures w14:val="none"/>
        </w:rPr>
        <w:t xml:space="preserve"> </w:t>
      </w:r>
      <w:r w:rsidR="00F770A9">
        <w:rPr>
          <w:rStyle w:val="normaltextrun"/>
          <w:kern w:val="0"/>
          <w:lang w:val="en-US"/>
          <w14:ligatures w14:val="none"/>
        </w:rPr>
        <w:t>Debug probe</w:t>
      </w:r>
      <w:r w:rsidR="00235DCD" w:rsidRPr="440AC73C">
        <w:rPr>
          <w:rStyle w:val="normaltextrun"/>
          <w:kern w:val="0"/>
          <w:lang w:val="en-US"/>
          <w14:ligatures w14:val="none"/>
        </w:rPr>
        <w:t xml:space="preserve"> and the </w:t>
      </w:r>
      <w:r w:rsidR="00B12A72" w:rsidRPr="440AC73C">
        <w:rPr>
          <w:rStyle w:val="normaltextrun"/>
          <w:kern w:val="0"/>
          <w:lang w:val="en-US"/>
          <w14:ligatures w14:val="none"/>
        </w:rPr>
        <w:t xml:space="preserve">target </w:t>
      </w:r>
      <w:r w:rsidR="00235DCD" w:rsidRPr="440AC73C">
        <w:rPr>
          <w:rStyle w:val="normaltextrun"/>
          <w:kern w:val="0"/>
          <w:lang w:val="en-US"/>
          <w14:ligatures w14:val="none"/>
        </w:rPr>
        <w:t xml:space="preserve">device </w:t>
      </w:r>
      <w:r w:rsidRPr="440AC73C">
        <w:rPr>
          <w:rStyle w:val="normaltextrun"/>
          <w:kern w:val="0"/>
          <w:lang w:val="en-US"/>
          <w14:ligatures w14:val="none"/>
        </w:rPr>
        <w:t xml:space="preserve">are properly connected to the system prior </w:t>
      </w:r>
      <w:r w:rsidR="54924172" w:rsidRPr="440AC73C">
        <w:rPr>
          <w:rStyle w:val="normaltextrun"/>
          <w:kern w:val="0"/>
          <w:lang w:val="en-US"/>
          <w14:ligatures w14:val="none"/>
        </w:rPr>
        <w:t>to starting</w:t>
      </w:r>
      <w:r w:rsidRPr="440AC73C">
        <w:rPr>
          <w:rStyle w:val="normaltextrun"/>
          <w:kern w:val="0"/>
          <w:lang w:val="en-US"/>
          <w14:ligatures w14:val="none"/>
        </w:rPr>
        <w:t xml:space="preserve"> debug.</w:t>
      </w:r>
      <w:bookmarkEnd w:id="116"/>
      <w:bookmarkEnd w:id="117"/>
      <w:r w:rsidR="008866BF">
        <w:rPr>
          <w:rStyle w:val="normaltextrun"/>
          <w:kern w:val="0"/>
          <w:lang w:val="en-US"/>
          <w14:ligatures w14:val="none"/>
        </w:rPr>
        <w:br/>
      </w:r>
    </w:p>
    <w:p w14:paraId="39BE132D" w14:textId="434DB14F" w:rsidR="007D08CC" w:rsidRPr="00727562" w:rsidRDefault="007D08CC">
      <w:pPr>
        <w:keepNext/>
        <w:ind w:left="0" w:firstLine="0"/>
        <w:rPr>
          <w:b/>
          <w:bCs/>
        </w:rPr>
        <w:pPrChange w:id="118" w:author="Todd Dust" w:date="2025-06-09T14:30:00Z">
          <w:pPr>
            <w:keepNext/>
            <w:ind w:left="0"/>
          </w:pPr>
        </w:pPrChange>
      </w:pPr>
      <w:r w:rsidRPr="00727562">
        <w:rPr>
          <w:b/>
          <w:bCs/>
        </w:rPr>
        <w:t>Steps:</w:t>
      </w:r>
    </w:p>
    <w:p w14:paraId="432BD202" w14:textId="7453A691" w:rsidR="004B0B8C" w:rsidRDefault="004B0B8C" w:rsidP="00BF7C0A">
      <w:pPr>
        <w:pStyle w:val="paragraph"/>
        <w:numPr>
          <w:ilvl w:val="0"/>
          <w:numId w:val="5"/>
        </w:numPr>
        <w:spacing w:before="0" w:beforeAutospacing="0" w:after="0" w:afterAutospacing="0" w:line="276" w:lineRule="auto"/>
        <w:textAlignment w:val="baseline"/>
        <w:rPr>
          <w:rFonts w:asciiTheme="minorHAnsi" w:hAnsiTheme="minorHAnsi" w:cstheme="minorHAnsi"/>
          <w:sz w:val="22"/>
          <w:szCs w:val="22"/>
          <w:lang w:val="en-US"/>
        </w:rPr>
      </w:pPr>
      <w:r w:rsidRPr="00F72287">
        <w:rPr>
          <w:rStyle w:val="normaltextrun"/>
          <w:rFonts w:asciiTheme="minorHAnsi" w:hAnsiTheme="minorHAnsi" w:cstheme="minorHAnsi"/>
          <w:sz w:val="22"/>
          <w:szCs w:val="22"/>
          <w:lang w:val="en-US"/>
        </w:rPr>
        <w:t xml:space="preserve">Click on the </w:t>
      </w:r>
      <w:r w:rsidR="00660337">
        <w:rPr>
          <w:rStyle w:val="normaltextrun"/>
          <w:rFonts w:asciiTheme="minorHAnsi" w:hAnsiTheme="minorHAnsi" w:cstheme="minorHAnsi"/>
          <w:sz w:val="22"/>
          <w:szCs w:val="22"/>
          <w:lang w:val="en-US"/>
        </w:rPr>
        <w:t>“Debug Probe Interface”</w:t>
      </w:r>
      <w:r w:rsidRPr="00F72287">
        <w:rPr>
          <w:rStyle w:val="normaltextrun"/>
          <w:rFonts w:asciiTheme="minorHAnsi" w:hAnsiTheme="minorHAnsi" w:cstheme="minorHAnsi"/>
          <w:sz w:val="22"/>
          <w:szCs w:val="22"/>
          <w:lang w:val="en-US"/>
        </w:rPr>
        <w:t xml:space="preserve"> button in DEBUG PROBES view. This will open the debugger </w:t>
      </w:r>
      <w:r w:rsidR="00E466B7" w:rsidRPr="00F72287">
        <w:rPr>
          <w:rStyle w:val="normaltextrun"/>
          <w:rFonts w:asciiTheme="minorHAnsi" w:hAnsiTheme="minorHAnsi" w:cstheme="minorHAnsi"/>
          <w:sz w:val="22"/>
          <w:szCs w:val="22"/>
          <w:lang w:val="en-US"/>
        </w:rPr>
        <w:t>Webview</w:t>
      </w:r>
      <w:r w:rsidRPr="00F72287">
        <w:rPr>
          <w:rStyle w:val="normaltextrun"/>
          <w:rFonts w:asciiTheme="minorHAnsi" w:hAnsiTheme="minorHAnsi" w:cstheme="minorHAnsi"/>
          <w:sz w:val="22"/>
          <w:szCs w:val="22"/>
          <w:lang w:val="en-US"/>
        </w:rPr>
        <w:t>.</w:t>
      </w:r>
      <w:r w:rsidRPr="00F72287">
        <w:rPr>
          <w:rStyle w:val="eop"/>
          <w:rFonts w:asciiTheme="minorHAnsi" w:hAnsiTheme="minorHAnsi" w:cstheme="minorHAnsi"/>
          <w:sz w:val="22"/>
          <w:szCs w:val="22"/>
          <w:lang w:val="en-US"/>
        </w:rPr>
        <w:t> </w:t>
      </w:r>
    </w:p>
    <w:p w14:paraId="18D24D3C" w14:textId="77777777" w:rsidR="002C79C1" w:rsidRDefault="002A1F9D" w:rsidP="002C79C1">
      <w:pPr>
        <w:pStyle w:val="paragraph"/>
        <w:keepNext/>
        <w:spacing w:before="0" w:beforeAutospacing="0" w:after="0" w:afterAutospacing="0" w:line="276" w:lineRule="auto"/>
        <w:ind w:left="720"/>
        <w:textAlignment w:val="baseline"/>
      </w:pPr>
      <w:r w:rsidRPr="00F770A9">
        <w:rPr>
          <w:noProof/>
        </w:rPr>
        <w:lastRenderedPageBreak/>
        <w:drawing>
          <wp:inline distT="0" distB="0" distL="0" distR="0" wp14:anchorId="6E41361B" wp14:editId="56C593E8">
            <wp:extent cx="5594104" cy="2944559"/>
            <wp:effectExtent l="0" t="0" r="6985" b="8255"/>
            <wp:docPr id="1352118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6934" cy="2951312"/>
                    </a:xfrm>
                    <a:prstGeom prst="rect">
                      <a:avLst/>
                    </a:prstGeom>
                    <a:noFill/>
                    <a:ln>
                      <a:noFill/>
                    </a:ln>
                  </pic:spPr>
                </pic:pic>
              </a:graphicData>
            </a:graphic>
          </wp:inline>
        </w:drawing>
      </w:r>
    </w:p>
    <w:p w14:paraId="7B33E289" w14:textId="709FC082" w:rsidR="002A1F9D" w:rsidRDefault="002C79C1" w:rsidP="002C79C1">
      <w:pPr>
        <w:pStyle w:val="Caption"/>
        <w:jc w:val="center"/>
      </w:pPr>
      <w:bookmarkStart w:id="119" w:name="_Toc206776033"/>
      <w:r>
        <w:t xml:space="preserve">Figure </w:t>
      </w:r>
      <w:fldSimple w:instr=" SEQ Figure \* ARABIC ">
        <w:r w:rsidR="001212DB">
          <w:rPr>
            <w:noProof/>
          </w:rPr>
          <w:t>41</w:t>
        </w:r>
      </w:fldSimple>
      <w:r>
        <w:t xml:space="preserve"> </w:t>
      </w:r>
      <w:r w:rsidRPr="001565AD">
        <w:t xml:space="preserve">Debug Probe Interface </w:t>
      </w:r>
      <w:r w:rsidR="00E466B7">
        <w:t>W</w:t>
      </w:r>
      <w:r w:rsidRPr="001565AD">
        <w:t>ebview</w:t>
      </w:r>
      <w:bookmarkEnd w:id="119"/>
    </w:p>
    <w:p w14:paraId="1E131CDF" w14:textId="100FF131" w:rsidR="00DE0562" w:rsidRDefault="00115DB6" w:rsidP="00BF7C0A">
      <w:pPr>
        <w:pStyle w:val="paragraph"/>
        <w:numPr>
          <w:ilvl w:val="0"/>
          <w:numId w:val="5"/>
        </w:numPr>
        <w:spacing w:before="0" w:beforeAutospacing="0" w:after="0" w:afterAutospacing="0" w:line="276" w:lineRule="auto"/>
        <w:textAlignment w:val="baseline"/>
        <w:rPr>
          <w:rStyle w:val="normaltextrun"/>
          <w:rFonts w:ascii="Calibri" w:hAnsi="Calibri" w:cs="Calibri"/>
          <w:sz w:val="22"/>
          <w:szCs w:val="22"/>
          <w:lang w:val="en-US"/>
        </w:rPr>
      </w:pPr>
      <w:r w:rsidRPr="00115DB6">
        <w:rPr>
          <w:rStyle w:val="normaltextrun"/>
          <w:rFonts w:ascii="Calibri" w:hAnsi="Calibri" w:cs="Calibri"/>
          <w:sz w:val="22"/>
          <w:szCs w:val="22"/>
          <w:lang w:val="en-US"/>
        </w:rPr>
        <w:t xml:space="preserve">After the Debug Probe Interface opens, use the browse button to select the path to the </w:t>
      </w:r>
      <w:proofErr w:type="spellStart"/>
      <w:r w:rsidRPr="00115DB6">
        <w:rPr>
          <w:rStyle w:val="normaltextrun"/>
          <w:rFonts w:ascii="Calibri" w:hAnsi="Calibri" w:cs="Calibri"/>
          <w:sz w:val="22"/>
          <w:szCs w:val="22"/>
          <w:lang w:val="en-US"/>
        </w:rPr>
        <w:t>axf</w:t>
      </w:r>
      <w:proofErr w:type="spellEnd"/>
      <w:r w:rsidRPr="00115DB6">
        <w:rPr>
          <w:rStyle w:val="normaltextrun"/>
          <w:rFonts w:ascii="Calibri" w:hAnsi="Calibri" w:cs="Calibri"/>
          <w:sz w:val="22"/>
          <w:szCs w:val="22"/>
          <w:lang w:val="en-US"/>
        </w:rPr>
        <w:t xml:space="preserve">/elf file. Ensure that the file chosen is built with the </w:t>
      </w:r>
      <w:r w:rsidR="00DE0562">
        <w:rPr>
          <w:rStyle w:val="normaltextrun"/>
          <w:rFonts w:ascii="Calibri" w:hAnsi="Calibri" w:cs="Calibri"/>
          <w:sz w:val="22"/>
          <w:szCs w:val="22"/>
          <w:lang w:val="en-US"/>
        </w:rPr>
        <w:t>‘</w:t>
      </w:r>
      <w:r w:rsidRPr="00115DB6">
        <w:rPr>
          <w:rStyle w:val="normaltextrun"/>
          <w:rFonts w:ascii="Calibri" w:hAnsi="Calibri" w:cs="Calibri"/>
          <w:sz w:val="22"/>
          <w:szCs w:val="22"/>
          <w:lang w:val="en-US"/>
        </w:rPr>
        <w:t>debug</w:t>
      </w:r>
      <w:r w:rsidR="00DE0562">
        <w:rPr>
          <w:rStyle w:val="normaltextrun"/>
          <w:rFonts w:ascii="Calibri" w:hAnsi="Calibri" w:cs="Calibri"/>
          <w:sz w:val="22"/>
          <w:szCs w:val="22"/>
          <w:lang w:val="en-US"/>
        </w:rPr>
        <w:t>’</w:t>
      </w:r>
      <w:r w:rsidRPr="00115DB6">
        <w:rPr>
          <w:rStyle w:val="normaltextrun"/>
          <w:rFonts w:ascii="Calibri" w:hAnsi="Calibri" w:cs="Calibri"/>
          <w:sz w:val="22"/>
          <w:szCs w:val="22"/>
          <w:lang w:val="en-US"/>
        </w:rPr>
        <w:t xml:space="preserve"> </w:t>
      </w:r>
      <w:r w:rsidR="00DE0562">
        <w:rPr>
          <w:rStyle w:val="normaltextrun"/>
          <w:rFonts w:ascii="Calibri" w:hAnsi="Calibri" w:cs="Calibri"/>
          <w:sz w:val="22"/>
          <w:szCs w:val="22"/>
          <w:lang w:val="en-US"/>
        </w:rPr>
        <w:t>build type</w:t>
      </w:r>
      <w:commentRangeStart w:id="120"/>
      <w:commentRangeStart w:id="121"/>
      <w:commentRangeStart w:id="122"/>
      <w:commentRangeStart w:id="123"/>
      <w:r w:rsidRPr="00115DB6">
        <w:rPr>
          <w:rStyle w:val="normaltextrun"/>
          <w:rFonts w:ascii="Calibri" w:hAnsi="Calibri" w:cs="Calibri"/>
          <w:sz w:val="22"/>
          <w:szCs w:val="22"/>
          <w:lang w:val="en-US"/>
        </w:rPr>
        <w:t>.</w:t>
      </w:r>
      <w:r w:rsidR="002349A0">
        <w:rPr>
          <w:rStyle w:val="normaltextrun"/>
          <w:rFonts w:ascii="Calibri" w:hAnsi="Calibri" w:cs="Calibri"/>
          <w:sz w:val="22"/>
          <w:szCs w:val="22"/>
          <w:lang w:val="en-US"/>
        </w:rPr>
        <w:t xml:space="preserve"> If debug </w:t>
      </w:r>
      <w:proofErr w:type="spellStart"/>
      <w:r w:rsidR="002349A0">
        <w:rPr>
          <w:rStyle w:val="normaltextrun"/>
          <w:rFonts w:ascii="Calibri" w:hAnsi="Calibri" w:cs="Calibri"/>
          <w:sz w:val="22"/>
          <w:szCs w:val="22"/>
          <w:lang w:val="en-US"/>
        </w:rPr>
        <w:t>axf</w:t>
      </w:r>
      <w:proofErr w:type="spellEnd"/>
      <w:r w:rsidR="002349A0">
        <w:rPr>
          <w:rStyle w:val="normaltextrun"/>
          <w:rFonts w:ascii="Calibri" w:hAnsi="Calibri" w:cs="Calibri"/>
          <w:sz w:val="22"/>
          <w:szCs w:val="22"/>
          <w:lang w:val="en-US"/>
        </w:rPr>
        <w:t xml:space="preserve">/elf was already built successfully using the extension, the file path will be automatically populated to the </w:t>
      </w:r>
      <w:r w:rsidR="00E35BE4">
        <w:rPr>
          <w:rStyle w:val="normaltextrun"/>
          <w:rFonts w:ascii="Calibri" w:hAnsi="Calibri" w:cs="Calibri"/>
          <w:sz w:val="22"/>
          <w:szCs w:val="22"/>
          <w:lang w:val="en-US"/>
        </w:rPr>
        <w:t xml:space="preserve">AXF/ELF </w:t>
      </w:r>
      <w:proofErr w:type="spellStart"/>
      <w:r w:rsidR="00E35BE4">
        <w:rPr>
          <w:rStyle w:val="normaltextrun"/>
          <w:rFonts w:ascii="Calibri" w:hAnsi="Calibri" w:cs="Calibri"/>
          <w:sz w:val="22"/>
          <w:szCs w:val="22"/>
          <w:lang w:val="en-US"/>
        </w:rPr>
        <w:t>Filepath</w:t>
      </w:r>
      <w:proofErr w:type="spellEnd"/>
      <w:r w:rsidR="00E77C2D">
        <w:rPr>
          <w:rStyle w:val="normaltextrun"/>
          <w:rFonts w:ascii="Calibri" w:hAnsi="Calibri" w:cs="Calibri"/>
          <w:sz w:val="22"/>
          <w:szCs w:val="22"/>
          <w:lang w:val="en-US"/>
        </w:rPr>
        <w:t>.</w:t>
      </w:r>
      <w:commentRangeEnd w:id="120"/>
      <w:r w:rsidR="00985B6A">
        <w:rPr>
          <w:rStyle w:val="CommentReference"/>
          <w:rFonts w:ascii="Calibri" w:hAnsi="Calibri" w:cs="Calibri"/>
          <w:sz w:val="22"/>
          <w:szCs w:val="22"/>
          <w:lang w:val="en-US"/>
        </w:rPr>
        <w:commentReference w:id="120"/>
      </w:r>
      <w:commentRangeEnd w:id="121"/>
      <w:r w:rsidR="00A36874">
        <w:rPr>
          <w:rStyle w:val="CommentReference"/>
          <w:rFonts w:ascii="Calibri" w:hAnsi="Calibri" w:cs="Calibri"/>
          <w:sz w:val="22"/>
          <w:szCs w:val="22"/>
          <w:lang w:val="en-US"/>
        </w:rPr>
        <w:commentReference w:id="121"/>
      </w:r>
      <w:commentRangeEnd w:id="122"/>
      <w:r>
        <w:rPr>
          <w:rStyle w:val="CommentReference"/>
          <w:rFonts w:ascii="Calibri" w:hAnsi="Calibri" w:cs="Calibri"/>
          <w:sz w:val="22"/>
          <w:szCs w:val="22"/>
          <w:lang w:val="en-US"/>
        </w:rPr>
        <w:commentReference w:id="122"/>
      </w:r>
      <w:commentRangeEnd w:id="123"/>
      <w:r w:rsidR="008E61A1">
        <w:rPr>
          <w:rStyle w:val="CommentReference"/>
          <w:rFonts w:ascii="Calibri" w:hAnsi="Calibri" w:cs="Calibri"/>
          <w:sz w:val="22"/>
          <w:szCs w:val="22"/>
          <w:lang w:val="en-US"/>
        </w:rPr>
        <w:commentReference w:id="123"/>
      </w:r>
    </w:p>
    <w:p w14:paraId="5D18ECF9" w14:textId="19AF6C78" w:rsidR="004B0B8C" w:rsidRDefault="00711B37" w:rsidP="00BF7C0A">
      <w:pPr>
        <w:pStyle w:val="paragraph"/>
        <w:numPr>
          <w:ilvl w:val="0"/>
          <w:numId w:val="5"/>
        </w:numPr>
        <w:spacing w:before="0" w:beforeAutospacing="0" w:after="0" w:afterAutospacing="0" w:line="276" w:lineRule="auto"/>
        <w:textAlignment w:val="baseline"/>
        <w:rPr>
          <w:rStyle w:val="eop"/>
          <w:rFonts w:ascii="Calibri" w:hAnsi="Calibri" w:cs="Calibri"/>
          <w:sz w:val="22"/>
          <w:szCs w:val="22"/>
          <w:lang w:val="en-US"/>
        </w:rPr>
      </w:pPr>
      <w:r>
        <w:rPr>
          <w:rStyle w:val="normaltextrun"/>
          <w:rFonts w:ascii="Calibri" w:hAnsi="Calibri" w:cs="Calibri"/>
          <w:sz w:val="22"/>
          <w:szCs w:val="22"/>
          <w:lang w:val="en-US"/>
        </w:rPr>
        <w:t>S</w:t>
      </w:r>
      <w:r w:rsidR="004B0B8C" w:rsidRPr="00F72287">
        <w:rPr>
          <w:rStyle w:val="normaltextrun"/>
          <w:rFonts w:ascii="Calibri" w:hAnsi="Calibri" w:cs="Calibri"/>
          <w:sz w:val="22"/>
          <w:szCs w:val="22"/>
          <w:lang w:val="en-US"/>
        </w:rPr>
        <w:t xml:space="preserve">elect the </w:t>
      </w:r>
      <w:r w:rsidR="007F19E8" w:rsidRPr="00F72287">
        <w:rPr>
          <w:rStyle w:val="normaltextrun"/>
          <w:rFonts w:ascii="Calibri" w:hAnsi="Calibri" w:cs="Calibri"/>
          <w:sz w:val="22"/>
          <w:szCs w:val="22"/>
          <w:lang w:val="en-US"/>
        </w:rPr>
        <w:t>necessary</w:t>
      </w:r>
      <w:r w:rsidR="004B0B8C" w:rsidRPr="00F72287">
        <w:rPr>
          <w:rStyle w:val="normaltextrun"/>
          <w:rFonts w:ascii="Calibri" w:hAnsi="Calibri" w:cs="Calibri"/>
          <w:sz w:val="22"/>
          <w:szCs w:val="22"/>
          <w:lang w:val="en-US"/>
        </w:rPr>
        <w:t xml:space="preserve"> configurations (</w:t>
      </w:r>
      <w:r w:rsidR="00FB39FF">
        <w:rPr>
          <w:rStyle w:val="normaltextrun"/>
          <w:rFonts w:ascii="Calibri" w:hAnsi="Calibri" w:cs="Calibri"/>
          <w:sz w:val="22"/>
          <w:szCs w:val="22"/>
          <w:lang w:val="en-US"/>
        </w:rPr>
        <w:t xml:space="preserve">use the </w:t>
      </w:r>
      <w:r w:rsidR="004B0B8C" w:rsidRPr="00F72287">
        <w:rPr>
          <w:rStyle w:val="normaltextrun"/>
          <w:rFonts w:ascii="Calibri" w:hAnsi="Calibri" w:cs="Calibri"/>
          <w:sz w:val="22"/>
          <w:szCs w:val="22"/>
          <w:lang w:val="en-US"/>
        </w:rPr>
        <w:t>default configs: Transport select – SWD, Adapter Driver – JLink</w:t>
      </w:r>
      <w:r w:rsidR="00FE625E">
        <w:rPr>
          <w:rStyle w:val="normaltextrun"/>
          <w:rFonts w:ascii="Calibri" w:hAnsi="Calibri" w:cs="Calibri"/>
          <w:sz w:val="22"/>
          <w:szCs w:val="22"/>
          <w:lang w:val="en-US"/>
        </w:rPr>
        <w:t>/CMSIS DAP</w:t>
      </w:r>
      <w:r w:rsidR="004B0B8C" w:rsidRPr="00F72287">
        <w:rPr>
          <w:rStyle w:val="normaltextrun"/>
          <w:rFonts w:ascii="Calibri" w:hAnsi="Calibri" w:cs="Calibri"/>
          <w:sz w:val="22"/>
          <w:szCs w:val="22"/>
          <w:lang w:val="en-US"/>
        </w:rPr>
        <w:t>, Adapter speed – 100</w:t>
      </w:r>
      <w:r w:rsidR="00FB39FF">
        <w:rPr>
          <w:rStyle w:val="normaltextrun"/>
          <w:rFonts w:ascii="Calibri" w:hAnsi="Calibri" w:cs="Calibri"/>
          <w:sz w:val="22"/>
          <w:szCs w:val="22"/>
          <w:lang w:val="en-US"/>
        </w:rPr>
        <w:t>0</w:t>
      </w:r>
      <w:r w:rsidR="004B0B8C" w:rsidRPr="00F72287">
        <w:rPr>
          <w:rStyle w:val="normaltextrun"/>
          <w:rFonts w:ascii="Calibri" w:hAnsi="Calibri" w:cs="Calibri"/>
          <w:sz w:val="22"/>
          <w:szCs w:val="22"/>
          <w:lang w:val="en-US"/>
        </w:rPr>
        <w:t xml:space="preserve"> </w:t>
      </w:r>
      <w:proofErr w:type="spellStart"/>
      <w:r w:rsidR="007F19E8">
        <w:rPr>
          <w:rStyle w:val="normaltextrun"/>
          <w:rFonts w:ascii="Calibri" w:hAnsi="Calibri" w:cs="Calibri"/>
          <w:sz w:val="22"/>
          <w:szCs w:val="22"/>
          <w:lang w:val="en-US"/>
        </w:rPr>
        <w:t>K</w:t>
      </w:r>
      <w:r w:rsidR="007F19E8" w:rsidRPr="00F72287">
        <w:rPr>
          <w:rStyle w:val="normaltextrun"/>
          <w:rFonts w:ascii="Calibri" w:hAnsi="Calibri" w:cs="Calibri"/>
          <w:sz w:val="22"/>
          <w:szCs w:val="22"/>
          <w:lang w:val="en-US"/>
        </w:rPr>
        <w:t>Hz</w:t>
      </w:r>
      <w:proofErr w:type="spellEnd"/>
      <w:r w:rsidR="004B0B8C" w:rsidRPr="00F72287">
        <w:rPr>
          <w:rStyle w:val="normaltextrun"/>
          <w:rFonts w:ascii="Calibri" w:hAnsi="Calibri" w:cs="Calibri"/>
          <w:sz w:val="22"/>
          <w:szCs w:val="22"/>
          <w:lang w:val="en-US"/>
        </w:rPr>
        <w:t>).</w:t>
      </w:r>
      <w:r w:rsidR="004B0B8C" w:rsidRPr="00F72287">
        <w:rPr>
          <w:rStyle w:val="eop"/>
          <w:rFonts w:ascii="Calibri" w:hAnsi="Calibri" w:cs="Calibri"/>
          <w:sz w:val="22"/>
          <w:szCs w:val="22"/>
          <w:lang w:val="en-US"/>
        </w:rPr>
        <w:t> </w:t>
      </w:r>
      <w:r w:rsidR="00A87BBB">
        <w:rPr>
          <w:rStyle w:val="eop"/>
          <w:rFonts w:ascii="Calibri" w:hAnsi="Calibri" w:cs="Calibri"/>
          <w:sz w:val="22"/>
          <w:szCs w:val="22"/>
          <w:lang w:val="en-US"/>
        </w:rPr>
        <w:br/>
      </w:r>
      <w:r w:rsidR="00A87BBB" w:rsidRPr="00A87BBB">
        <w:rPr>
          <w:rStyle w:val="eop"/>
          <w:rFonts w:ascii="Calibri" w:hAnsi="Calibri" w:cs="Calibri"/>
          <w:b/>
          <w:bCs/>
          <w:sz w:val="22"/>
          <w:szCs w:val="22"/>
          <w:lang w:val="en-US"/>
        </w:rPr>
        <w:t>Note:</w:t>
      </w:r>
      <w:r w:rsidR="00A87BBB">
        <w:rPr>
          <w:rStyle w:val="eop"/>
          <w:rFonts w:ascii="Calibri" w:hAnsi="Calibri" w:cs="Calibri"/>
          <w:sz w:val="22"/>
          <w:szCs w:val="22"/>
          <w:lang w:val="en-US"/>
        </w:rPr>
        <w:t xml:space="preserve"> </w:t>
      </w:r>
      <w:r w:rsidR="0009046B">
        <w:rPr>
          <w:rFonts w:ascii="Calibri" w:hAnsi="Calibri" w:cs="Calibri"/>
          <w:sz w:val="22"/>
          <w:szCs w:val="22"/>
        </w:rPr>
        <w:t>Adapter s</w:t>
      </w:r>
      <w:r w:rsidR="0009046B" w:rsidRPr="0009046B">
        <w:rPr>
          <w:rFonts w:ascii="Calibri" w:hAnsi="Calibri" w:cs="Calibri"/>
          <w:sz w:val="22"/>
          <w:szCs w:val="22"/>
        </w:rPr>
        <w:t>peed adjustment is supported with J-Link during debugging, but not yet fully functional with DAP.</w:t>
      </w:r>
    </w:p>
    <w:p w14:paraId="09A3398D" w14:textId="70548201" w:rsidR="00A25999" w:rsidRDefault="1A9457C5" w:rsidP="00BF7C0A">
      <w:pPr>
        <w:pStyle w:val="paragraph"/>
        <w:numPr>
          <w:ilvl w:val="0"/>
          <w:numId w:val="5"/>
        </w:numPr>
        <w:spacing w:before="0" w:beforeAutospacing="0" w:after="0" w:afterAutospacing="0" w:line="276" w:lineRule="auto"/>
        <w:textAlignment w:val="baseline"/>
        <w:rPr>
          <w:rStyle w:val="eop"/>
          <w:rFonts w:ascii="Calibri" w:hAnsi="Calibri" w:cs="Calibri"/>
          <w:sz w:val="22"/>
          <w:szCs w:val="22"/>
          <w:lang w:val="en-US"/>
        </w:rPr>
      </w:pPr>
      <w:r w:rsidRPr="6B017780">
        <w:rPr>
          <w:rStyle w:val="eop"/>
          <w:rFonts w:ascii="Calibri" w:hAnsi="Calibri" w:cs="Calibri"/>
          <w:sz w:val="22"/>
          <w:szCs w:val="22"/>
          <w:lang w:val="en-US"/>
        </w:rPr>
        <w:t>Users</w:t>
      </w:r>
      <w:r w:rsidR="0013088F" w:rsidRPr="6B017780">
        <w:rPr>
          <w:rStyle w:val="eop"/>
          <w:rFonts w:ascii="Calibri" w:hAnsi="Calibri" w:cs="Calibri"/>
          <w:sz w:val="22"/>
          <w:szCs w:val="22"/>
          <w:lang w:val="en-US"/>
        </w:rPr>
        <w:t xml:space="preserve"> can either opt to use the default</w:t>
      </w:r>
      <w:r w:rsidR="00827554" w:rsidRPr="6B017780">
        <w:rPr>
          <w:rStyle w:val="eop"/>
          <w:rFonts w:ascii="Calibri" w:hAnsi="Calibri" w:cs="Calibri"/>
          <w:sz w:val="22"/>
          <w:szCs w:val="22"/>
          <w:lang w:val="en-US"/>
        </w:rPr>
        <w:t xml:space="preserve"> config file or can use custom config file for debugging. Select the appropriate options in the dropdown.</w:t>
      </w:r>
      <w:r w:rsidR="00A16679">
        <w:rPr>
          <w:rStyle w:val="eop"/>
          <w:rFonts w:ascii="Calibri" w:hAnsi="Calibri" w:cs="Calibri"/>
          <w:sz w:val="22"/>
          <w:szCs w:val="22"/>
          <w:lang w:val="en-US"/>
        </w:rPr>
        <w:br/>
      </w:r>
      <w:r w:rsidR="00A16679" w:rsidRPr="00904318">
        <w:rPr>
          <w:rStyle w:val="eop"/>
          <w:rFonts w:ascii="Calibri" w:hAnsi="Calibri" w:cs="Calibri"/>
          <w:b/>
          <w:bCs/>
          <w:sz w:val="22"/>
          <w:szCs w:val="22"/>
          <w:lang w:val="en-US"/>
        </w:rPr>
        <w:t>Note:</w:t>
      </w:r>
      <w:r w:rsidR="00A16679">
        <w:rPr>
          <w:rStyle w:val="eop"/>
          <w:rFonts w:ascii="Calibri" w:hAnsi="Calibri" w:cs="Calibri"/>
          <w:sz w:val="22"/>
          <w:szCs w:val="22"/>
          <w:lang w:val="en-US"/>
        </w:rPr>
        <w:t xml:space="preserve"> The default config files are available at</w:t>
      </w:r>
      <w:r w:rsidR="004432BA">
        <w:rPr>
          <w:rStyle w:val="eop"/>
          <w:rFonts w:ascii="Calibri" w:hAnsi="Calibri" w:cs="Calibri"/>
          <w:sz w:val="22"/>
          <w:szCs w:val="22"/>
          <w:lang w:val="en-US"/>
        </w:rPr>
        <w:t xml:space="preserve"> </w:t>
      </w:r>
      <w:r w:rsidR="00FA0A3C">
        <w:rPr>
          <w:rStyle w:val="eop"/>
          <w:rFonts w:asciiTheme="minorHAnsi" w:hAnsiTheme="minorHAnsi" w:cstheme="minorHAnsi"/>
          <w:i/>
          <w:iCs/>
          <w:sz w:val="22"/>
          <w:szCs w:val="22"/>
          <w:highlight w:val="yellow"/>
        </w:rPr>
        <w:t>&lt;parent directory&gt;</w:t>
      </w:r>
      <w:r w:rsidR="004432BA" w:rsidRPr="00904318">
        <w:rPr>
          <w:rStyle w:val="eop"/>
          <w:rFonts w:asciiTheme="minorHAnsi" w:hAnsiTheme="minorHAnsi" w:cstheme="minorHAnsi"/>
          <w:i/>
          <w:iCs/>
          <w:sz w:val="22"/>
          <w:szCs w:val="22"/>
          <w:highlight w:val="yellow"/>
        </w:rPr>
        <w:t>/tools/</w:t>
      </w:r>
      <w:proofErr w:type="spellStart"/>
      <w:r w:rsidR="004432BA" w:rsidRPr="00904318">
        <w:rPr>
          <w:rStyle w:val="eop"/>
          <w:rFonts w:asciiTheme="minorHAnsi" w:hAnsiTheme="minorHAnsi" w:cstheme="minorHAnsi"/>
          <w:i/>
          <w:iCs/>
          <w:sz w:val="22"/>
          <w:szCs w:val="22"/>
          <w:highlight w:val="yellow"/>
        </w:rPr>
        <w:t>openocd</w:t>
      </w:r>
      <w:proofErr w:type="spellEnd"/>
      <w:r w:rsidR="004432BA" w:rsidRPr="00904318">
        <w:rPr>
          <w:rStyle w:val="eop"/>
          <w:rFonts w:asciiTheme="minorHAnsi" w:hAnsiTheme="minorHAnsi" w:cstheme="minorHAnsi"/>
          <w:i/>
          <w:iCs/>
          <w:sz w:val="22"/>
          <w:szCs w:val="22"/>
          <w:highlight w:val="yellow"/>
        </w:rPr>
        <w:t>/configs/</w:t>
      </w:r>
      <w:r w:rsidR="004432BA">
        <w:rPr>
          <w:rStyle w:val="eop"/>
          <w:rFonts w:ascii="Calibri" w:hAnsi="Calibri" w:cs="Calibri"/>
          <w:sz w:val="22"/>
          <w:szCs w:val="22"/>
          <w:lang w:val="en-US"/>
        </w:rPr>
        <w:t xml:space="preserve"> folder for reference</w:t>
      </w:r>
      <w:r w:rsidR="00904318">
        <w:rPr>
          <w:rStyle w:val="eop"/>
          <w:rFonts w:ascii="Calibri" w:hAnsi="Calibri" w:cs="Calibri"/>
          <w:sz w:val="22"/>
          <w:szCs w:val="22"/>
          <w:lang w:val="en-US"/>
        </w:rPr>
        <w:t>.</w:t>
      </w:r>
      <w:r w:rsidR="002A1F9D">
        <w:rPr>
          <w:rStyle w:val="eop"/>
          <w:rFonts w:ascii="Calibri" w:hAnsi="Calibri" w:cs="Calibri"/>
          <w:sz w:val="22"/>
          <w:szCs w:val="22"/>
          <w:lang w:val="en-US"/>
        </w:rPr>
        <w:br/>
      </w:r>
    </w:p>
    <w:p w14:paraId="205230F7" w14:textId="77777777" w:rsidR="002C79C1" w:rsidRDefault="00A25999" w:rsidP="002C79C1">
      <w:pPr>
        <w:pStyle w:val="paragraph"/>
        <w:keepNext/>
        <w:spacing w:before="0" w:beforeAutospacing="0" w:after="0" w:afterAutospacing="0" w:line="276" w:lineRule="auto"/>
        <w:ind w:left="720" w:firstLine="0"/>
        <w:textAlignment w:val="baseline"/>
      </w:pPr>
      <w:r w:rsidRPr="00F7068D">
        <w:rPr>
          <w:rFonts w:ascii="Calibri" w:hAnsi="Calibri" w:cs="Calibri"/>
          <w:noProof/>
          <w:sz w:val="22"/>
          <w:szCs w:val="22"/>
          <w:lang w:val="en-US"/>
        </w:rPr>
        <w:drawing>
          <wp:inline distT="0" distB="0" distL="0" distR="0" wp14:anchorId="7A018B04" wp14:editId="7057D580">
            <wp:extent cx="5731510" cy="782320"/>
            <wp:effectExtent l="0" t="0" r="2540" b="0"/>
            <wp:docPr id="8969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1609" name=""/>
                    <pic:cNvPicPr/>
                  </pic:nvPicPr>
                  <pic:blipFill>
                    <a:blip r:embed="rId53"/>
                    <a:stretch>
                      <a:fillRect/>
                    </a:stretch>
                  </pic:blipFill>
                  <pic:spPr>
                    <a:xfrm>
                      <a:off x="0" y="0"/>
                      <a:ext cx="5731510" cy="782320"/>
                    </a:xfrm>
                    <a:prstGeom prst="rect">
                      <a:avLst/>
                    </a:prstGeom>
                  </pic:spPr>
                </pic:pic>
              </a:graphicData>
            </a:graphic>
          </wp:inline>
        </w:drawing>
      </w:r>
    </w:p>
    <w:p w14:paraId="56EC9603" w14:textId="63B0A682" w:rsidR="002A1F9D" w:rsidRDefault="002C79C1" w:rsidP="002C79C1">
      <w:pPr>
        <w:pStyle w:val="Caption"/>
        <w:jc w:val="center"/>
      </w:pPr>
      <w:bookmarkStart w:id="124" w:name="_Toc206776034"/>
      <w:r>
        <w:t xml:space="preserve">Figure </w:t>
      </w:r>
      <w:fldSimple w:instr=" SEQ Figure \* ARABIC ">
        <w:r w:rsidR="001212DB">
          <w:rPr>
            <w:noProof/>
          </w:rPr>
          <w:t>42</w:t>
        </w:r>
      </w:fldSimple>
      <w:r>
        <w:t xml:space="preserve"> </w:t>
      </w:r>
      <w:r w:rsidRPr="00A51ECD">
        <w:t>Config File Selection</w:t>
      </w:r>
      <w:bookmarkEnd w:id="124"/>
    </w:p>
    <w:p w14:paraId="1B9405E5" w14:textId="44077CCA" w:rsidR="00F370CC" w:rsidRPr="00F770A9" w:rsidRDefault="004B0B8C" w:rsidP="00BF7C0A">
      <w:pPr>
        <w:pStyle w:val="paragraph"/>
        <w:numPr>
          <w:ilvl w:val="0"/>
          <w:numId w:val="5"/>
        </w:numPr>
        <w:spacing w:after="0" w:line="276" w:lineRule="auto"/>
        <w:textAlignment w:val="baseline"/>
        <w:rPr>
          <w:rFonts w:ascii="Calibri" w:hAnsi="Calibri" w:cs="Calibri"/>
          <w:sz w:val="22"/>
          <w:szCs w:val="22"/>
        </w:rPr>
      </w:pPr>
      <w:r w:rsidRPr="0159A596">
        <w:rPr>
          <w:rStyle w:val="normaltextrun"/>
          <w:rFonts w:ascii="Calibri" w:hAnsi="Calibri" w:cs="Calibri"/>
          <w:sz w:val="22"/>
          <w:szCs w:val="22"/>
        </w:rPr>
        <w:t xml:space="preserve">After selecting the configs, hit </w:t>
      </w:r>
      <w:r w:rsidR="00213F80">
        <w:rPr>
          <w:rStyle w:val="normaltextrun"/>
          <w:rFonts w:ascii="Calibri" w:hAnsi="Calibri" w:cs="Calibri"/>
          <w:sz w:val="22"/>
          <w:szCs w:val="22"/>
        </w:rPr>
        <w:t>“</w:t>
      </w:r>
      <w:r w:rsidR="008D7764">
        <w:rPr>
          <w:rStyle w:val="normaltextrun"/>
          <w:rFonts w:ascii="Calibri" w:hAnsi="Calibri" w:cs="Calibri"/>
          <w:sz w:val="22"/>
          <w:szCs w:val="22"/>
        </w:rPr>
        <w:t>Download &amp; Reset Program</w:t>
      </w:r>
      <w:r w:rsidR="00213F80">
        <w:rPr>
          <w:rStyle w:val="normaltextrun"/>
          <w:rFonts w:ascii="Calibri" w:hAnsi="Calibri" w:cs="Calibri"/>
          <w:sz w:val="22"/>
          <w:szCs w:val="22"/>
        </w:rPr>
        <w:t>”</w:t>
      </w:r>
      <w:r w:rsidRPr="0159A596">
        <w:rPr>
          <w:rStyle w:val="normaltextrun"/>
          <w:rFonts w:ascii="Calibri" w:hAnsi="Calibri" w:cs="Calibri"/>
          <w:sz w:val="22"/>
          <w:szCs w:val="22"/>
        </w:rPr>
        <w:t xml:space="preserve"> button, you can see the status in the terminal</w:t>
      </w:r>
      <w:r w:rsidR="00E1601F">
        <w:rPr>
          <w:rStyle w:val="normaltextrun"/>
          <w:rFonts w:ascii="Calibri" w:hAnsi="Calibri" w:cs="Calibri"/>
          <w:sz w:val="22"/>
          <w:szCs w:val="22"/>
        </w:rPr>
        <w:t xml:space="preserve"> window</w:t>
      </w:r>
      <w:r w:rsidRPr="0159A596">
        <w:rPr>
          <w:rStyle w:val="normaltextrun"/>
          <w:rFonts w:ascii="Calibri" w:hAnsi="Calibri" w:cs="Calibri"/>
          <w:sz w:val="22"/>
          <w:szCs w:val="22"/>
        </w:rPr>
        <w:t>.</w:t>
      </w:r>
      <w:r w:rsidRPr="0159A596">
        <w:rPr>
          <w:rStyle w:val="scxw14944882"/>
          <w:rFonts w:ascii="Calibri" w:hAnsi="Calibri" w:cs="Calibri"/>
          <w:sz w:val="22"/>
          <w:szCs w:val="22"/>
        </w:rPr>
        <w:t> </w:t>
      </w:r>
      <w:r w:rsidR="005A54AD">
        <w:rPr>
          <w:rStyle w:val="scxw14944882"/>
          <w:rFonts w:ascii="Calibri" w:hAnsi="Calibri" w:cs="Calibri"/>
          <w:sz w:val="22"/>
          <w:szCs w:val="22"/>
        </w:rPr>
        <w:t xml:space="preserve">This will start running </w:t>
      </w:r>
      <w:proofErr w:type="spellStart"/>
      <w:r w:rsidR="005A54AD">
        <w:rPr>
          <w:rStyle w:val="scxw14944882"/>
          <w:rFonts w:ascii="Calibri" w:hAnsi="Calibri" w:cs="Calibri"/>
          <w:sz w:val="22"/>
          <w:szCs w:val="22"/>
        </w:rPr>
        <w:t>OpenOCD</w:t>
      </w:r>
      <w:proofErr w:type="spellEnd"/>
      <w:r w:rsidR="005A54AD">
        <w:rPr>
          <w:rStyle w:val="scxw14944882"/>
          <w:rFonts w:ascii="Calibri" w:hAnsi="Calibri" w:cs="Calibri"/>
          <w:sz w:val="22"/>
          <w:szCs w:val="22"/>
        </w:rPr>
        <w:t xml:space="preserve"> in one</w:t>
      </w:r>
      <w:r w:rsidR="0078017A">
        <w:rPr>
          <w:rStyle w:val="scxw14944882"/>
          <w:rFonts w:ascii="Calibri" w:hAnsi="Calibri" w:cs="Calibri"/>
          <w:sz w:val="22"/>
          <w:szCs w:val="22"/>
        </w:rPr>
        <w:t xml:space="preserve"> terminal and start GDB debug session in another terminal.</w:t>
      </w:r>
      <w:r w:rsidR="005A54AD">
        <w:rPr>
          <w:rStyle w:val="scxw14944882"/>
          <w:rFonts w:ascii="Calibri" w:hAnsi="Calibri" w:cs="Calibri"/>
          <w:sz w:val="22"/>
          <w:szCs w:val="22"/>
        </w:rPr>
        <w:t xml:space="preserve"> </w:t>
      </w:r>
      <w:r w:rsidR="0045689C">
        <w:rPr>
          <w:rStyle w:val="scxw14944882"/>
          <w:rFonts w:ascii="Calibri" w:hAnsi="Calibri" w:cs="Calibri"/>
          <w:sz w:val="22"/>
          <w:szCs w:val="22"/>
        </w:rPr>
        <w:br/>
      </w:r>
      <w:r w:rsidR="0045689C" w:rsidRPr="0045689C">
        <w:rPr>
          <w:rStyle w:val="scxw14944882"/>
          <w:rFonts w:ascii="Calibri" w:hAnsi="Calibri" w:cs="Calibri"/>
          <w:b/>
          <w:bCs/>
          <w:sz w:val="22"/>
          <w:szCs w:val="22"/>
        </w:rPr>
        <w:t>Note:</w:t>
      </w:r>
      <w:r w:rsidR="0045689C">
        <w:rPr>
          <w:rStyle w:val="scxw14944882"/>
          <w:rFonts w:ascii="Calibri" w:hAnsi="Calibri" w:cs="Calibri"/>
          <w:b/>
          <w:bCs/>
          <w:sz w:val="22"/>
          <w:szCs w:val="22"/>
        </w:rPr>
        <w:t xml:space="preserve"> </w:t>
      </w:r>
      <w:r w:rsidR="00073B5A" w:rsidRPr="00073B5A">
        <w:rPr>
          <w:rStyle w:val="scxw14944882"/>
          <w:rFonts w:ascii="Calibri" w:hAnsi="Calibri" w:cs="Calibri"/>
          <w:sz w:val="22"/>
          <w:szCs w:val="22"/>
        </w:rPr>
        <w:t>If debugging fails to start and you see messages like “Unable to start debugging,” try resetting the DAP chip and attempt again.</w:t>
      </w:r>
    </w:p>
    <w:p w14:paraId="3C9A0F38" w14:textId="77777777" w:rsidR="00A25999" w:rsidRPr="00A25999" w:rsidRDefault="004B0B8C" w:rsidP="00BF7C0A">
      <w:pPr>
        <w:pStyle w:val="paragraph"/>
        <w:numPr>
          <w:ilvl w:val="0"/>
          <w:numId w:val="5"/>
        </w:numPr>
        <w:spacing w:before="0" w:beforeAutospacing="0" w:after="0" w:afterAutospacing="0" w:line="276" w:lineRule="auto"/>
        <w:textAlignment w:val="baseline"/>
        <w:rPr>
          <w:rStyle w:val="normaltextrun"/>
          <w:rFonts w:asciiTheme="minorHAnsi" w:hAnsiTheme="minorHAnsi" w:cstheme="minorBidi"/>
          <w:lang w:val="en-US"/>
        </w:rPr>
      </w:pPr>
      <w:r w:rsidRPr="440AC73C">
        <w:rPr>
          <w:rStyle w:val="normaltextrun"/>
          <w:rFonts w:asciiTheme="minorHAnsi" w:hAnsiTheme="minorHAnsi" w:cstheme="minorBidi"/>
          <w:sz w:val="22"/>
          <w:szCs w:val="22"/>
          <w:lang w:val="en-US"/>
        </w:rPr>
        <w:t>Once</w:t>
      </w:r>
      <w:r w:rsidR="00F32150">
        <w:rPr>
          <w:rStyle w:val="normaltextrun"/>
          <w:rFonts w:asciiTheme="minorHAnsi" w:hAnsiTheme="minorHAnsi" w:cstheme="minorBidi"/>
          <w:sz w:val="22"/>
          <w:szCs w:val="22"/>
          <w:lang w:val="en-US"/>
        </w:rPr>
        <w:t xml:space="preserve"> connection is established, the debugger will stop at main.</w:t>
      </w:r>
    </w:p>
    <w:p w14:paraId="595B365D" w14:textId="77777777" w:rsidR="002C79C1" w:rsidRDefault="00A25999" w:rsidP="002C79C1">
      <w:pPr>
        <w:pStyle w:val="paragraph"/>
        <w:keepNext/>
        <w:spacing w:before="0" w:beforeAutospacing="0" w:after="0" w:afterAutospacing="0" w:line="276" w:lineRule="auto"/>
        <w:ind w:left="360" w:firstLine="0"/>
        <w:textAlignment w:val="baseline"/>
      </w:pPr>
      <w:r>
        <w:rPr>
          <w:noProof/>
        </w:rPr>
        <w:lastRenderedPageBreak/>
        <w:drawing>
          <wp:inline distT="0" distB="0" distL="0" distR="0" wp14:anchorId="1A44DE0E" wp14:editId="5F076D04">
            <wp:extent cx="5673041" cy="3539794"/>
            <wp:effectExtent l="0" t="0" r="4445" b="3810"/>
            <wp:docPr id="55504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46319" name=""/>
                    <pic:cNvPicPr/>
                  </pic:nvPicPr>
                  <pic:blipFill rotWithShape="1">
                    <a:blip r:embed="rId54"/>
                    <a:srcRect r="8864" b="9010"/>
                    <a:stretch/>
                  </pic:blipFill>
                  <pic:spPr bwMode="auto">
                    <a:xfrm>
                      <a:off x="0" y="0"/>
                      <a:ext cx="5683504" cy="3546323"/>
                    </a:xfrm>
                    <a:prstGeom prst="rect">
                      <a:avLst/>
                    </a:prstGeom>
                    <a:ln>
                      <a:noFill/>
                    </a:ln>
                    <a:extLst>
                      <a:ext uri="{53640926-AAD7-44D8-BBD7-CCE9431645EC}">
                        <a14:shadowObscured xmlns:a14="http://schemas.microsoft.com/office/drawing/2010/main"/>
                      </a:ext>
                    </a:extLst>
                  </pic:spPr>
                </pic:pic>
              </a:graphicData>
            </a:graphic>
          </wp:inline>
        </w:drawing>
      </w:r>
    </w:p>
    <w:p w14:paraId="72BE4617" w14:textId="7255CF8F" w:rsidR="002A1F9D" w:rsidRDefault="002C79C1" w:rsidP="002C79C1">
      <w:pPr>
        <w:pStyle w:val="Caption"/>
        <w:jc w:val="center"/>
      </w:pPr>
      <w:bookmarkStart w:id="125" w:name="_Toc206776035"/>
      <w:r>
        <w:t xml:space="preserve">Figure </w:t>
      </w:r>
      <w:fldSimple w:instr=" SEQ Figure \* ARABIC ">
        <w:r w:rsidR="001212DB">
          <w:rPr>
            <w:noProof/>
          </w:rPr>
          <w:t>43</w:t>
        </w:r>
      </w:fldSimple>
      <w:r>
        <w:t xml:space="preserve"> </w:t>
      </w:r>
      <w:r w:rsidRPr="00562295">
        <w:t>Debugger paused at main</w:t>
      </w:r>
      <w:bookmarkEnd w:id="125"/>
    </w:p>
    <w:p w14:paraId="3C41D5A6" w14:textId="77777777" w:rsidR="002C79C1" w:rsidRDefault="007B41AD" w:rsidP="002C79C1">
      <w:pPr>
        <w:pStyle w:val="paragraph"/>
        <w:keepNext/>
        <w:numPr>
          <w:ilvl w:val="0"/>
          <w:numId w:val="5"/>
        </w:numPr>
        <w:spacing w:before="0" w:beforeAutospacing="0" w:after="0" w:afterAutospacing="0" w:line="276" w:lineRule="auto"/>
        <w:jc w:val="center"/>
        <w:textAlignment w:val="baseline"/>
      </w:pPr>
      <w:r>
        <w:rPr>
          <w:rStyle w:val="normaltextrun"/>
          <w:rFonts w:asciiTheme="minorHAnsi" w:hAnsiTheme="minorHAnsi" w:cstheme="minorHAnsi"/>
          <w:sz w:val="22"/>
          <w:szCs w:val="22"/>
          <w:lang w:val="en-US"/>
        </w:rPr>
        <w:lastRenderedPageBreak/>
        <w:t>Once the debugger is paused</w:t>
      </w:r>
      <w:r w:rsidRPr="00D733F0">
        <w:rPr>
          <w:rStyle w:val="normaltextrun"/>
          <w:rFonts w:asciiTheme="minorHAnsi" w:hAnsiTheme="minorHAnsi" w:cstheme="minorHAnsi"/>
          <w:sz w:val="22"/>
          <w:szCs w:val="22"/>
          <w:lang w:val="en-US"/>
        </w:rPr>
        <w:t xml:space="preserve">, </w:t>
      </w:r>
      <w:r>
        <w:rPr>
          <w:rStyle w:val="normaltextrun"/>
          <w:rFonts w:asciiTheme="minorHAnsi" w:hAnsiTheme="minorHAnsi" w:cstheme="minorHAnsi"/>
          <w:sz w:val="22"/>
          <w:szCs w:val="22"/>
          <w:lang w:val="en-US"/>
        </w:rPr>
        <w:t>users</w:t>
      </w:r>
      <w:r w:rsidRPr="00D733F0">
        <w:rPr>
          <w:rStyle w:val="normaltextrun"/>
          <w:rFonts w:asciiTheme="minorHAnsi" w:hAnsiTheme="minorHAnsi" w:cstheme="minorHAnsi"/>
          <w:sz w:val="22"/>
          <w:szCs w:val="22"/>
          <w:lang w:val="en-US"/>
        </w:rPr>
        <w:t xml:space="preserve"> can view the variables, call stack</w:t>
      </w:r>
      <w:r w:rsidR="00A87AD0">
        <w:rPr>
          <w:rStyle w:val="normaltextrun"/>
          <w:rFonts w:asciiTheme="minorHAnsi" w:hAnsiTheme="minorHAnsi" w:cstheme="minorHAnsi"/>
          <w:sz w:val="22"/>
          <w:szCs w:val="22"/>
          <w:lang w:val="en-US"/>
        </w:rPr>
        <w:t xml:space="preserve">, </w:t>
      </w:r>
      <w:r w:rsidRPr="00D733F0">
        <w:rPr>
          <w:rStyle w:val="normaltextrun"/>
          <w:rFonts w:asciiTheme="minorHAnsi" w:hAnsiTheme="minorHAnsi" w:cstheme="minorHAnsi"/>
          <w:sz w:val="22"/>
          <w:szCs w:val="22"/>
          <w:lang w:val="en-US"/>
        </w:rPr>
        <w:t>registers</w:t>
      </w:r>
      <w:r>
        <w:rPr>
          <w:rStyle w:val="normaltextrun"/>
          <w:rFonts w:asciiTheme="minorHAnsi" w:hAnsiTheme="minorHAnsi" w:cstheme="minorHAnsi"/>
          <w:sz w:val="22"/>
          <w:szCs w:val="22"/>
          <w:lang w:val="en-US"/>
        </w:rPr>
        <w:t xml:space="preserve"> and the breakpoints</w:t>
      </w:r>
      <w:r w:rsidRPr="00D733F0">
        <w:rPr>
          <w:rStyle w:val="normaltextrun"/>
          <w:rFonts w:asciiTheme="minorHAnsi" w:hAnsiTheme="minorHAnsi" w:cstheme="minorHAnsi"/>
          <w:sz w:val="22"/>
          <w:szCs w:val="22"/>
          <w:lang w:val="en-US"/>
        </w:rPr>
        <w:t xml:space="preserve"> in the side panel</w:t>
      </w:r>
      <w:r w:rsidR="002B07AB">
        <w:rPr>
          <w:rStyle w:val="normaltextrun"/>
          <w:rFonts w:asciiTheme="minorHAnsi" w:hAnsiTheme="minorHAnsi" w:cstheme="minorHAnsi"/>
          <w:sz w:val="22"/>
          <w:szCs w:val="22"/>
          <w:lang w:val="en-US"/>
        </w:rPr>
        <w:t xml:space="preserve"> as shown in the below picture.</w:t>
      </w:r>
      <w:r w:rsidR="00A25999">
        <w:rPr>
          <w:rStyle w:val="normaltextrun"/>
          <w:rFonts w:asciiTheme="minorHAnsi" w:hAnsiTheme="minorHAnsi" w:cstheme="minorHAnsi"/>
          <w:sz w:val="22"/>
          <w:szCs w:val="22"/>
          <w:lang w:val="en-US"/>
        </w:rPr>
        <w:br/>
      </w:r>
      <w:r w:rsidR="002C79C1" w:rsidRPr="00D05E3D">
        <w:rPr>
          <w:rStyle w:val="eop"/>
          <w:rFonts w:asciiTheme="minorHAnsi" w:hAnsiTheme="minorHAnsi" w:cstheme="minorHAnsi"/>
          <w:noProof/>
          <w:sz w:val="22"/>
          <w:szCs w:val="22"/>
          <w:lang w:val="en-US"/>
        </w:rPr>
        <w:drawing>
          <wp:inline distT="0" distB="0" distL="0" distR="0" wp14:anchorId="3E394E0D" wp14:editId="37741899">
            <wp:extent cx="2094230" cy="6757035"/>
            <wp:effectExtent l="0" t="0" r="1270" b="5715"/>
            <wp:docPr id="47131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1684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94230" cy="6757035"/>
                    </a:xfrm>
                    <a:prstGeom prst="rect">
                      <a:avLst/>
                    </a:prstGeom>
                  </pic:spPr>
                </pic:pic>
              </a:graphicData>
            </a:graphic>
          </wp:inline>
        </w:drawing>
      </w:r>
    </w:p>
    <w:p w14:paraId="3D3B87A2" w14:textId="1C6FB72E" w:rsidR="00666598" w:rsidRDefault="002C79C1" w:rsidP="002C79C1">
      <w:pPr>
        <w:pStyle w:val="Caption"/>
        <w:jc w:val="center"/>
        <w:rPr>
          <w:rStyle w:val="normaltextrun"/>
          <w:rFonts w:cstheme="minorHAnsi"/>
          <w:sz w:val="22"/>
          <w:szCs w:val="22"/>
          <w:lang w:val="en-US"/>
        </w:rPr>
      </w:pPr>
      <w:bookmarkStart w:id="126" w:name="_Toc206776036"/>
      <w:r>
        <w:t xml:space="preserve">Figure </w:t>
      </w:r>
      <w:fldSimple w:instr=" SEQ Figure \* ARABIC ">
        <w:r w:rsidR="001212DB">
          <w:rPr>
            <w:noProof/>
          </w:rPr>
          <w:t>44</w:t>
        </w:r>
      </w:fldSimple>
      <w:r>
        <w:t xml:space="preserve"> Debugger - Side panel options</w:t>
      </w:r>
      <w:bookmarkEnd w:id="126"/>
    </w:p>
    <w:p w14:paraId="473EEA97" w14:textId="2126E2BB" w:rsidR="00A25999" w:rsidRPr="00EE3D5D" w:rsidRDefault="00EE3D5D" w:rsidP="00EE3D5D">
      <w:pPr>
        <w:pStyle w:val="paragraph"/>
        <w:keepNext/>
        <w:spacing w:before="0" w:beforeAutospacing="0" w:after="0" w:afterAutospacing="0" w:line="276" w:lineRule="auto"/>
        <w:ind w:left="360" w:firstLine="0"/>
        <w:jc w:val="center"/>
        <w:textAlignment w:val="baseline"/>
      </w:pPr>
      <w:r>
        <w:rPr>
          <w:noProof/>
        </w:rPr>
        <mc:AlternateContent>
          <mc:Choice Requires="wps">
            <w:drawing>
              <wp:inline distT="0" distB="0" distL="0" distR="0" wp14:anchorId="0BF61DE0" wp14:editId="0FE2D5BC">
                <wp:extent cx="3020695" cy="635"/>
                <wp:effectExtent l="0" t="0" r="8255" b="0"/>
                <wp:docPr id="1041757621" name="Text Box 1"/>
                <wp:cNvGraphicFramePr/>
                <a:graphic xmlns:a="http://schemas.openxmlformats.org/drawingml/2006/main">
                  <a:graphicData uri="http://schemas.microsoft.com/office/word/2010/wordprocessingShape">
                    <wps:wsp>
                      <wps:cNvSpPr txBox="1"/>
                      <wps:spPr>
                        <a:xfrm>
                          <a:off x="0" y="0"/>
                          <a:ext cx="3020695" cy="635"/>
                        </a:xfrm>
                        <a:prstGeom prst="rect">
                          <a:avLst/>
                        </a:prstGeom>
                        <a:noFill/>
                        <a:ln>
                          <a:noFill/>
                        </a:ln>
                      </wps:spPr>
                      <wps:txbx>
                        <w:txbxContent>
                          <w:p w14:paraId="13498E2C" w14:textId="6BD4F26D" w:rsidR="00EE3D5D" w:rsidRPr="00763B12" w:rsidRDefault="00EE3D5D" w:rsidP="002C79C1">
                            <w:pPr>
                              <w:pStyle w:val="Caption"/>
                              <w:ind w:left="0" w:firstLine="0"/>
                              <w:rPr>
                                <w:rFonts w:eastAsia="Times New Roman" w:cstheme="minorHAnsi"/>
                                <w:noProof/>
                                <w:kern w:val="0"/>
                                <w:sz w:val="22"/>
                                <w:szCs w:val="22"/>
                                <w:lang w:val="en-US"/>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BF61DE0" id="Text Box 1" o:spid="_x0000_s1027" type="#_x0000_t202" style="width:237.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" filled="f" stroked="f">
                <v:textbox style="mso-fit-shape-to-text:t" inset="0,0,0,0">
                  <w:txbxContent>
                    <w:p w14:paraId="13498E2C" w14:textId="6BD4F26D" w:rsidR="00EE3D5D" w:rsidRPr="00763B12" w:rsidRDefault="00EE3D5D" w:rsidP="002C79C1">
                      <w:pPr>
                        <w:pStyle w:val="Caption"/>
                        <w:ind w:left="0" w:firstLine="0"/>
                        <w:rPr>
                          <w:rFonts w:eastAsia="Times New Roman" w:cstheme="minorHAnsi"/>
                          <w:noProof/>
                          <w:kern w:val="0"/>
                          <w:sz w:val="22"/>
                          <w:szCs w:val="22"/>
                          <w:lang w:val="en-US"/>
                          <w14:ligatures w14:val="none"/>
                        </w:rPr>
                      </w:pPr>
                    </w:p>
                  </w:txbxContent>
                </v:textbox>
                <w10:anchorlock/>
              </v:shape>
            </w:pict>
          </mc:Fallback>
        </mc:AlternateContent>
      </w:r>
    </w:p>
    <w:p w14:paraId="5EBD62A0" w14:textId="23934FFF" w:rsidR="00A77B47" w:rsidRPr="009217E4" w:rsidRDefault="00A77B47" w:rsidP="009217E4">
      <w:pPr>
        <w:pStyle w:val="Heading3"/>
      </w:pPr>
      <w:bookmarkStart w:id="127" w:name="_Toc200360506"/>
      <w:bookmarkStart w:id="128" w:name="_Toc206760620"/>
      <w:r w:rsidRPr="009217E4">
        <w:t>Global Variables</w:t>
      </w:r>
      <w:bookmarkEnd w:id="127"/>
      <w:bookmarkEnd w:id="128"/>
    </w:p>
    <w:p w14:paraId="14BE008E" w14:textId="2413A1BF" w:rsidR="00F025EB" w:rsidRDefault="009217E4" w:rsidP="009217E4">
      <w:pPr>
        <w:pStyle w:val="paragraph"/>
        <w:keepNext/>
        <w:spacing w:before="0" w:beforeAutospacing="0" w:after="0" w:afterAutospacing="0" w:line="276" w:lineRule="auto"/>
        <w:ind w:left="0" w:firstLine="0"/>
        <w:textAlignment w:val="baseline"/>
        <w:rPr>
          <w:rFonts w:asciiTheme="minorHAnsi" w:hAnsiTheme="minorHAnsi" w:cstheme="minorHAnsi"/>
          <w:sz w:val="22"/>
          <w:szCs w:val="22"/>
        </w:rPr>
      </w:pPr>
      <w:r w:rsidRPr="009217E4">
        <w:rPr>
          <w:rFonts w:asciiTheme="minorHAnsi" w:hAnsiTheme="minorHAnsi" w:cstheme="minorHAnsi"/>
          <w:b/>
          <w:bCs/>
          <w:sz w:val="22"/>
          <w:szCs w:val="22"/>
        </w:rPr>
        <w:t>Purpose:</w:t>
      </w:r>
      <w:r w:rsidRPr="009217E4">
        <w:rPr>
          <w:rFonts w:asciiTheme="minorHAnsi" w:hAnsiTheme="minorHAnsi" w:cstheme="minorHAnsi"/>
          <w:sz w:val="22"/>
          <w:szCs w:val="22"/>
        </w:rPr>
        <w:t xml:space="preserve"> Since the C/C++ extension used to start the GDB session doesn’t support populating Global variables as they show the Local variables, users can view a list of Global Variables along with its </w:t>
      </w:r>
      <w:r w:rsidRPr="009217E4">
        <w:rPr>
          <w:rFonts w:asciiTheme="minorHAnsi" w:hAnsiTheme="minorHAnsi" w:cstheme="minorHAnsi"/>
          <w:sz w:val="22"/>
          <w:szCs w:val="22"/>
        </w:rPr>
        <w:lastRenderedPageBreak/>
        <w:t>values using this feature.</w:t>
      </w:r>
      <w:r w:rsidR="001D0EC1">
        <w:rPr>
          <w:rFonts w:asciiTheme="minorHAnsi" w:hAnsiTheme="minorHAnsi" w:cstheme="minorHAnsi"/>
          <w:sz w:val="22"/>
          <w:szCs w:val="22"/>
        </w:rPr>
        <w:br/>
      </w:r>
    </w:p>
    <w:p w14:paraId="3DACF9D6" w14:textId="500C99BE" w:rsidR="005A042B" w:rsidRDefault="005A042B">
      <w:pPr>
        <w:pStyle w:val="paragraph"/>
        <w:keepNext/>
        <w:spacing w:before="0" w:beforeAutospacing="0" w:after="0" w:afterAutospacing="0" w:line="276" w:lineRule="auto"/>
        <w:ind w:left="0" w:firstLine="0"/>
        <w:textAlignment w:val="baseline"/>
        <w:rPr>
          <w:rFonts w:asciiTheme="minorHAnsi" w:hAnsiTheme="minorHAnsi" w:cstheme="minorHAnsi"/>
          <w:b/>
          <w:bCs/>
          <w:sz w:val="22"/>
          <w:szCs w:val="22"/>
        </w:rPr>
        <w:pPrChange w:id="129" w:author="Todd Dust" w:date="2025-06-09T14:31:00Z">
          <w:pPr>
            <w:pStyle w:val="paragraph"/>
            <w:keepNext/>
            <w:spacing w:before="0" w:beforeAutospacing="0" w:after="0" w:afterAutospacing="0" w:line="276" w:lineRule="auto"/>
            <w:textAlignment w:val="baseline"/>
          </w:pPr>
        </w:pPrChange>
      </w:pPr>
      <w:r w:rsidRPr="005A042B">
        <w:rPr>
          <w:rFonts w:asciiTheme="minorHAnsi" w:hAnsiTheme="minorHAnsi" w:cstheme="minorHAnsi"/>
          <w:b/>
          <w:bCs/>
          <w:sz w:val="22"/>
          <w:szCs w:val="22"/>
        </w:rPr>
        <w:t>Steps:</w:t>
      </w:r>
    </w:p>
    <w:p w14:paraId="00DCB6FC" w14:textId="27E04D5D" w:rsidR="00F47EC9" w:rsidRDefault="003C6967" w:rsidP="00BF7C0A">
      <w:pPr>
        <w:pStyle w:val="paragraph"/>
        <w:keepNext/>
        <w:numPr>
          <w:ilvl w:val="0"/>
          <w:numId w:val="24"/>
        </w:numPr>
        <w:spacing w:before="0" w:beforeAutospacing="0" w:after="0" w:afterAutospacing="0" w:line="276" w:lineRule="auto"/>
        <w:textAlignment w:val="baseline"/>
        <w:rPr>
          <w:rFonts w:asciiTheme="minorHAnsi" w:hAnsiTheme="minorHAnsi" w:cstheme="minorHAnsi"/>
          <w:sz w:val="22"/>
          <w:szCs w:val="22"/>
        </w:rPr>
      </w:pPr>
      <w:r w:rsidRPr="6428EEF3">
        <w:rPr>
          <w:rFonts w:asciiTheme="minorHAnsi" w:hAnsiTheme="minorHAnsi" w:cstheme="minorBidi"/>
          <w:sz w:val="22"/>
          <w:szCs w:val="22"/>
        </w:rPr>
        <w:t xml:space="preserve">While a debug session is active, </w:t>
      </w:r>
      <w:commentRangeStart w:id="130"/>
      <w:commentRangeStart w:id="131"/>
      <w:r w:rsidRPr="6428EEF3">
        <w:rPr>
          <w:rFonts w:asciiTheme="minorHAnsi" w:hAnsiTheme="minorHAnsi" w:cstheme="minorBidi"/>
          <w:sz w:val="22"/>
          <w:szCs w:val="22"/>
        </w:rPr>
        <w:t xml:space="preserve">right-click </w:t>
      </w:r>
      <w:commentRangeEnd w:id="130"/>
      <w:r w:rsidR="00985B6A" w:rsidRPr="6428EEF3">
        <w:rPr>
          <w:rStyle w:val="CommentReference"/>
          <w:rFonts w:asciiTheme="minorHAnsi" w:hAnsiTheme="minorHAnsi" w:cstheme="minorBidi"/>
          <w:sz w:val="22"/>
          <w:szCs w:val="22"/>
        </w:rPr>
        <w:commentReference w:id="130"/>
      </w:r>
      <w:commentRangeEnd w:id="131"/>
      <w:r w:rsidR="00A36874" w:rsidRPr="6428EEF3">
        <w:rPr>
          <w:rStyle w:val="CommentReference"/>
          <w:rFonts w:asciiTheme="minorHAnsi" w:hAnsiTheme="minorHAnsi" w:cstheme="minorBidi"/>
          <w:sz w:val="22"/>
          <w:szCs w:val="22"/>
        </w:rPr>
        <w:commentReference w:id="131"/>
      </w:r>
      <w:r w:rsidR="002B0F5B" w:rsidRPr="6428EEF3">
        <w:rPr>
          <w:rFonts w:asciiTheme="minorHAnsi" w:hAnsiTheme="minorHAnsi" w:cstheme="minorBidi"/>
          <w:sz w:val="22"/>
          <w:szCs w:val="22"/>
        </w:rPr>
        <w:t xml:space="preserve">on the code space </w:t>
      </w:r>
      <w:r w:rsidRPr="6428EEF3">
        <w:rPr>
          <w:rFonts w:asciiTheme="minorHAnsi" w:hAnsiTheme="minorHAnsi" w:cstheme="minorBidi"/>
          <w:sz w:val="22"/>
          <w:szCs w:val="22"/>
        </w:rPr>
        <w:t>to view more options, click on “Show Global Variables”.</w:t>
      </w:r>
      <w:r w:rsidR="00F47EC9" w:rsidRPr="6428EEF3">
        <w:rPr>
          <w:rFonts w:asciiTheme="minorHAnsi" w:hAnsiTheme="minorHAnsi" w:cstheme="minorBidi"/>
          <w:sz w:val="22"/>
          <w:szCs w:val="22"/>
        </w:rPr>
        <w:t xml:space="preserve"> </w:t>
      </w:r>
    </w:p>
    <w:p w14:paraId="616391BD" w14:textId="77777777" w:rsidR="002C79C1" w:rsidRDefault="00A25999" w:rsidP="002C79C1">
      <w:pPr>
        <w:pStyle w:val="paragraph"/>
        <w:keepNext/>
        <w:spacing w:before="0" w:beforeAutospacing="0" w:after="0" w:afterAutospacing="0" w:line="276" w:lineRule="auto"/>
        <w:ind w:left="360" w:firstLine="0"/>
        <w:jc w:val="center"/>
        <w:textAlignment w:val="baseline"/>
      </w:pPr>
      <w:r>
        <w:rPr>
          <w:noProof/>
          <w14:ligatures w14:val="standardContextual"/>
        </w:rPr>
        <mc:AlternateContent>
          <mc:Choice Requires="wps">
            <w:drawing>
              <wp:anchor distT="0" distB="0" distL="114300" distR="114300" simplePos="0" relativeHeight="251658242" behindDoc="0" locked="0" layoutInCell="1" allowOverlap="1" wp14:anchorId="2479069E" wp14:editId="5E0FCCB4">
                <wp:simplePos x="0" y="0"/>
                <wp:positionH relativeFrom="column">
                  <wp:posOffset>2713355</wp:posOffset>
                </wp:positionH>
                <wp:positionV relativeFrom="paragraph">
                  <wp:posOffset>254635</wp:posOffset>
                </wp:positionV>
                <wp:extent cx="1260000" cy="180000"/>
                <wp:effectExtent l="0" t="0" r="16510" b="10795"/>
                <wp:wrapNone/>
                <wp:docPr id="1954547768" name="Rectangle 32"/>
                <wp:cNvGraphicFramePr/>
                <a:graphic xmlns:a="http://schemas.openxmlformats.org/drawingml/2006/main">
                  <a:graphicData uri="http://schemas.microsoft.com/office/word/2010/wordprocessingShape">
                    <wps:wsp>
                      <wps:cNvSpPr/>
                      <wps:spPr>
                        <a:xfrm>
                          <a:off x="0" y="0"/>
                          <a:ext cx="1260000" cy="180000"/>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BC0E2D8" id="Rectangle 32" o:spid="_x0000_s1026" style="position:absolute;margin-left:213.65pt;margin-top:20.05pt;width:99.2pt;height:14.1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" fillcolor="#e71224" strokecolor="#e71224" strokeweight=".5mm">
                <v:fill opacity="3341f"/>
              </v:rect>
            </w:pict>
          </mc:Fallback>
        </mc:AlternateContent>
      </w:r>
      <w:r w:rsidRPr="00A77B47">
        <w:rPr>
          <w:noProof/>
        </w:rPr>
        <w:drawing>
          <wp:inline distT="0" distB="0" distL="0" distR="0" wp14:anchorId="2307861F" wp14:editId="16A2EB2C">
            <wp:extent cx="3505200" cy="2672202"/>
            <wp:effectExtent l="0" t="0" r="0" b="0"/>
            <wp:docPr id="138772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24376" name=""/>
                    <pic:cNvPicPr/>
                  </pic:nvPicPr>
                  <pic:blipFill>
                    <a:blip r:embed="rId56"/>
                    <a:stretch>
                      <a:fillRect/>
                    </a:stretch>
                  </pic:blipFill>
                  <pic:spPr>
                    <a:xfrm>
                      <a:off x="0" y="0"/>
                      <a:ext cx="3557164" cy="2711817"/>
                    </a:xfrm>
                    <a:prstGeom prst="rect">
                      <a:avLst/>
                    </a:prstGeom>
                  </pic:spPr>
                </pic:pic>
              </a:graphicData>
            </a:graphic>
          </wp:inline>
        </w:drawing>
      </w:r>
    </w:p>
    <w:p w14:paraId="63BB9898" w14:textId="4CC9E8F7" w:rsidR="00F47EC9" w:rsidRPr="00EE3D5D" w:rsidRDefault="002C79C1" w:rsidP="002C79C1">
      <w:pPr>
        <w:pStyle w:val="Caption"/>
        <w:jc w:val="center"/>
        <w:rPr>
          <w:rFonts w:cs="Times New Roman"/>
          <w:sz w:val="24"/>
          <w:szCs w:val="24"/>
        </w:rPr>
      </w:pPr>
      <w:bookmarkStart w:id="132" w:name="_Toc206776037"/>
      <w:r>
        <w:t xml:space="preserve">Figure </w:t>
      </w:r>
      <w:fldSimple w:instr=" SEQ Figure \* ARABIC ">
        <w:r w:rsidR="001212DB">
          <w:rPr>
            <w:noProof/>
          </w:rPr>
          <w:t>45</w:t>
        </w:r>
      </w:fldSimple>
      <w:r>
        <w:t xml:space="preserve"> </w:t>
      </w:r>
      <w:r w:rsidRPr="00463428">
        <w:t>Show Global Variables button</w:t>
      </w:r>
      <w:bookmarkEnd w:id="132"/>
    </w:p>
    <w:p w14:paraId="4FE2454F" w14:textId="12B1811E" w:rsidR="00FF676F" w:rsidRDefault="00FF676F" w:rsidP="00BF7C0A">
      <w:pPr>
        <w:pStyle w:val="paragraph"/>
        <w:keepNext/>
        <w:numPr>
          <w:ilvl w:val="0"/>
          <w:numId w:val="24"/>
        </w:numPr>
        <w:spacing w:before="0" w:beforeAutospacing="0" w:after="0" w:afterAutospacing="0" w:line="276" w:lineRule="auto"/>
        <w:textAlignment w:val="baseline"/>
        <w:rPr>
          <w:rFonts w:asciiTheme="minorHAnsi" w:hAnsiTheme="minorHAnsi" w:cstheme="minorHAnsi"/>
          <w:sz w:val="22"/>
          <w:szCs w:val="22"/>
        </w:rPr>
      </w:pPr>
      <w:r w:rsidRPr="002B07AB">
        <w:rPr>
          <w:rFonts w:asciiTheme="minorHAnsi" w:hAnsiTheme="minorHAnsi" w:cstheme="minorHAnsi"/>
          <w:sz w:val="22"/>
          <w:szCs w:val="22"/>
        </w:rPr>
        <w:t>This will open a side panel which will list all the Global variables, their address, type and respective values. When this panel is open, it will get refreshed to fetch the</w:t>
      </w:r>
      <w:r>
        <w:rPr>
          <w:rFonts w:asciiTheme="minorHAnsi" w:hAnsiTheme="minorHAnsi" w:cstheme="minorHAnsi"/>
          <w:sz w:val="22"/>
          <w:szCs w:val="22"/>
        </w:rPr>
        <w:t xml:space="preserve"> </w:t>
      </w:r>
      <w:r w:rsidRPr="002B07AB">
        <w:rPr>
          <w:rFonts w:asciiTheme="minorHAnsi" w:hAnsiTheme="minorHAnsi" w:cstheme="minorHAnsi"/>
          <w:sz w:val="22"/>
          <w:szCs w:val="22"/>
        </w:rPr>
        <w:t xml:space="preserve">latest values whenever the debugger is paused, either manually or </w:t>
      </w:r>
      <w:r w:rsidR="005A1253" w:rsidRPr="002B07AB">
        <w:rPr>
          <w:rFonts w:asciiTheme="minorHAnsi" w:hAnsiTheme="minorHAnsi" w:cstheme="minorHAnsi"/>
          <w:sz w:val="22"/>
          <w:szCs w:val="22"/>
        </w:rPr>
        <w:t>while</w:t>
      </w:r>
      <w:r w:rsidRPr="002B07AB">
        <w:rPr>
          <w:rFonts w:asciiTheme="minorHAnsi" w:hAnsiTheme="minorHAnsi" w:cstheme="minorHAnsi"/>
          <w:sz w:val="22"/>
          <w:szCs w:val="22"/>
        </w:rPr>
        <w:t xml:space="preserve"> hitting a breakpoint.</w:t>
      </w:r>
    </w:p>
    <w:p w14:paraId="60F46D55" w14:textId="77777777" w:rsidR="00A25999" w:rsidRDefault="00A25999" w:rsidP="00A25999">
      <w:pPr>
        <w:pStyle w:val="paragraph"/>
        <w:keepNext/>
        <w:spacing w:before="0" w:beforeAutospacing="0" w:after="0" w:afterAutospacing="0" w:line="276" w:lineRule="auto"/>
        <w:ind w:left="720" w:firstLine="0"/>
        <w:textAlignment w:val="baseline"/>
        <w:rPr>
          <w:rFonts w:asciiTheme="minorHAnsi" w:hAnsiTheme="minorHAnsi" w:cstheme="minorHAnsi"/>
          <w:sz w:val="22"/>
          <w:szCs w:val="22"/>
        </w:rPr>
      </w:pPr>
    </w:p>
    <w:p w14:paraId="45047B90" w14:textId="77777777" w:rsidR="002C79C1" w:rsidRDefault="00A25999" w:rsidP="002C79C1">
      <w:pPr>
        <w:pStyle w:val="paragraph"/>
        <w:keepNext/>
        <w:spacing w:before="0" w:beforeAutospacing="0" w:after="0" w:afterAutospacing="0" w:line="276" w:lineRule="auto"/>
        <w:ind w:left="360" w:firstLine="0"/>
        <w:textAlignment w:val="baseline"/>
      </w:pPr>
      <w:r w:rsidRPr="00A77B47">
        <w:rPr>
          <w:noProof/>
        </w:rPr>
        <w:drawing>
          <wp:inline distT="0" distB="0" distL="0" distR="0" wp14:anchorId="133E7F93" wp14:editId="38AF5343">
            <wp:extent cx="5715402" cy="3154680"/>
            <wp:effectExtent l="0" t="0" r="0" b="7620"/>
            <wp:docPr id="98750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0247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9371" cy="3162390"/>
                    </a:xfrm>
                    <a:prstGeom prst="rect">
                      <a:avLst/>
                    </a:prstGeom>
                  </pic:spPr>
                </pic:pic>
              </a:graphicData>
            </a:graphic>
          </wp:inline>
        </w:drawing>
      </w:r>
    </w:p>
    <w:p w14:paraId="1CAD43CC" w14:textId="40B6FB88" w:rsidR="00FF676F" w:rsidRDefault="002C79C1" w:rsidP="002C79C1">
      <w:pPr>
        <w:pStyle w:val="Caption"/>
        <w:jc w:val="center"/>
      </w:pPr>
      <w:bookmarkStart w:id="133" w:name="_Toc206776038"/>
      <w:r>
        <w:t xml:space="preserve">Figure </w:t>
      </w:r>
      <w:fldSimple w:instr=" SEQ Figure \* ARABIC ">
        <w:r w:rsidR="001212DB">
          <w:rPr>
            <w:noProof/>
          </w:rPr>
          <w:t>46</w:t>
        </w:r>
      </w:fldSimple>
      <w:r>
        <w:t xml:space="preserve"> </w:t>
      </w:r>
      <w:r w:rsidRPr="009853E4">
        <w:t>Global Variables Panel</w:t>
      </w:r>
      <w:bookmarkEnd w:id="133"/>
    </w:p>
    <w:p w14:paraId="313EBA0C" w14:textId="2853BBDB" w:rsidR="0037785E" w:rsidRPr="009217E4" w:rsidRDefault="0037785E" w:rsidP="009217E4">
      <w:pPr>
        <w:pStyle w:val="Heading3"/>
      </w:pPr>
      <w:bookmarkStart w:id="134" w:name="_Toc200360507"/>
      <w:bookmarkStart w:id="135" w:name="_Toc206760621"/>
      <w:r w:rsidRPr="009217E4">
        <w:lastRenderedPageBreak/>
        <w:t>Debug Toolbar</w:t>
      </w:r>
      <w:bookmarkEnd w:id="134"/>
      <w:bookmarkEnd w:id="135"/>
    </w:p>
    <w:p w14:paraId="395D978D" w14:textId="1C134E84" w:rsidR="00BB2077" w:rsidRPr="00BB2077" w:rsidRDefault="00BB2077" w:rsidP="00BB2077">
      <w:pPr>
        <w:ind w:left="0" w:firstLine="0"/>
      </w:pPr>
      <w:r w:rsidRPr="00BB2077">
        <w:t>Once a debug session is started, the debug toolbar will appear at the top of the window and will contain the buttons for basic debug operations.</w:t>
      </w:r>
      <w:r w:rsidR="00A25999">
        <w:br/>
      </w:r>
    </w:p>
    <w:p w14:paraId="270FF143" w14:textId="77777777" w:rsidR="00DF1B87" w:rsidRDefault="00C50547" w:rsidP="00DF1B87">
      <w:pPr>
        <w:pStyle w:val="paragraph"/>
        <w:keepNext/>
        <w:spacing w:before="0" w:beforeAutospacing="0" w:after="0" w:afterAutospacing="0" w:line="276" w:lineRule="auto"/>
        <w:jc w:val="center"/>
        <w:textAlignment w:val="baseline"/>
      </w:pPr>
      <w:r w:rsidRPr="00C50547">
        <w:rPr>
          <w:rFonts w:asciiTheme="minorHAnsi" w:hAnsiTheme="minorHAnsi" w:cstheme="minorHAnsi"/>
          <w:noProof/>
          <w:sz w:val="22"/>
          <w:szCs w:val="22"/>
        </w:rPr>
        <w:drawing>
          <wp:inline distT="0" distB="0" distL="0" distR="0" wp14:anchorId="568F742D" wp14:editId="73B9AEE6">
            <wp:extent cx="2322022" cy="2702498"/>
            <wp:effectExtent l="0" t="0" r="2540" b="3175"/>
            <wp:docPr id="99315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56429" name=""/>
                    <pic:cNvPicPr/>
                  </pic:nvPicPr>
                  <pic:blipFill>
                    <a:blip r:embed="rId58"/>
                    <a:stretch>
                      <a:fillRect/>
                    </a:stretch>
                  </pic:blipFill>
                  <pic:spPr>
                    <a:xfrm>
                      <a:off x="0" y="0"/>
                      <a:ext cx="2328653" cy="2710216"/>
                    </a:xfrm>
                    <a:prstGeom prst="rect">
                      <a:avLst/>
                    </a:prstGeom>
                  </pic:spPr>
                </pic:pic>
              </a:graphicData>
            </a:graphic>
          </wp:inline>
        </w:drawing>
      </w:r>
    </w:p>
    <w:p w14:paraId="4F9F48C3" w14:textId="3AB161E1" w:rsidR="00AF1004" w:rsidRDefault="00DF1B87" w:rsidP="00AF1004">
      <w:pPr>
        <w:pStyle w:val="Caption"/>
        <w:jc w:val="center"/>
        <w:rPr>
          <w:rFonts w:cstheme="minorHAnsi"/>
          <w:b/>
          <w:bCs/>
          <w:sz w:val="22"/>
          <w:szCs w:val="22"/>
        </w:rPr>
      </w:pPr>
      <w:bookmarkStart w:id="136" w:name="_Toc206776039"/>
      <w:r>
        <w:t xml:space="preserve">Figure </w:t>
      </w:r>
      <w:fldSimple w:instr=" SEQ Figure \* ARABIC ">
        <w:r w:rsidR="001212DB">
          <w:rPr>
            <w:noProof/>
          </w:rPr>
          <w:t>47</w:t>
        </w:r>
      </w:fldSimple>
      <w:r>
        <w:t xml:space="preserve"> </w:t>
      </w:r>
      <w:r w:rsidRPr="00381957">
        <w:t>Debug Toolbar</w:t>
      </w:r>
      <w:bookmarkEnd w:id="136"/>
    </w:p>
    <w:p w14:paraId="1C002B26" w14:textId="412E9A70" w:rsidR="00AF1004" w:rsidRPr="00AF1004" w:rsidRDefault="00AF1004" w:rsidP="00AF1004">
      <w:pPr>
        <w:pStyle w:val="ListParagraph"/>
        <w:numPr>
          <w:ilvl w:val="0"/>
          <w:numId w:val="48"/>
        </w:numPr>
        <w:rPr>
          <w:b/>
          <w:bCs/>
        </w:rPr>
      </w:pPr>
      <w:r w:rsidRPr="00AF1004">
        <w:rPr>
          <w:b/>
          <w:bCs/>
        </w:rPr>
        <w:t>Reset Options:</w:t>
      </w:r>
    </w:p>
    <w:tbl>
      <w:tblPr>
        <w:tblStyle w:val="TableGrid"/>
        <w:tblW w:w="9028" w:type="dxa"/>
        <w:tblInd w:w="380" w:type="dxa"/>
        <w:tblLook w:val="04A0" w:firstRow="1" w:lastRow="0" w:firstColumn="1" w:lastColumn="0" w:noHBand="0" w:noVBand="1"/>
      </w:tblPr>
      <w:tblGrid>
        <w:gridCol w:w="3152"/>
        <w:gridCol w:w="5876"/>
      </w:tblGrid>
      <w:tr w:rsidR="00AF1004" w:rsidRPr="00AF1004" w14:paraId="657A64AB" w14:textId="77777777" w:rsidTr="00AF1004">
        <w:trPr>
          <w:trHeight w:val="85"/>
        </w:trPr>
        <w:tc>
          <w:tcPr>
            <w:tcW w:w="3152" w:type="dxa"/>
            <w:tcBorders>
              <w:top w:val="single" w:sz="4" w:space="0" w:color="auto"/>
              <w:left w:val="single" w:sz="4" w:space="0" w:color="auto"/>
              <w:bottom w:val="single" w:sz="4" w:space="0" w:color="auto"/>
              <w:right w:val="single" w:sz="4" w:space="0" w:color="auto"/>
            </w:tcBorders>
            <w:hideMark/>
          </w:tcPr>
          <w:p w14:paraId="5935C57E" w14:textId="77777777" w:rsidR="00AF1004" w:rsidRPr="00AF1004" w:rsidRDefault="00AF1004" w:rsidP="00AF1004">
            <w:pPr>
              <w:pStyle w:val="paragraph"/>
              <w:keepNext/>
              <w:spacing w:line="276" w:lineRule="auto"/>
              <w:ind w:left="720"/>
              <w:textAlignment w:val="baseline"/>
              <w:rPr>
                <w:rFonts w:asciiTheme="minorHAnsi" w:hAnsiTheme="minorHAnsi" w:cstheme="minorHAnsi"/>
                <w:b/>
                <w:bCs/>
                <w:sz w:val="22"/>
                <w:szCs w:val="22"/>
                <w:lang w:val="en-US"/>
              </w:rPr>
            </w:pPr>
            <w:r w:rsidRPr="00AF1004">
              <w:rPr>
                <w:rFonts w:asciiTheme="minorHAnsi" w:hAnsiTheme="minorHAnsi" w:cstheme="minorHAnsi"/>
                <w:b/>
                <w:bCs/>
                <w:sz w:val="22"/>
                <w:szCs w:val="22"/>
                <w:lang w:val="en-US"/>
              </w:rPr>
              <w:t>Option</w:t>
            </w:r>
          </w:p>
        </w:tc>
        <w:tc>
          <w:tcPr>
            <w:tcW w:w="5876" w:type="dxa"/>
            <w:tcBorders>
              <w:top w:val="single" w:sz="4" w:space="0" w:color="auto"/>
              <w:left w:val="single" w:sz="4" w:space="0" w:color="auto"/>
              <w:bottom w:val="single" w:sz="4" w:space="0" w:color="auto"/>
              <w:right w:val="single" w:sz="4" w:space="0" w:color="auto"/>
            </w:tcBorders>
            <w:hideMark/>
          </w:tcPr>
          <w:p w14:paraId="7EE655E6" w14:textId="77777777" w:rsidR="00AF1004" w:rsidRPr="00AF1004" w:rsidRDefault="00AF1004" w:rsidP="00AF1004">
            <w:pPr>
              <w:pStyle w:val="paragraph"/>
              <w:keepNext/>
              <w:spacing w:line="276" w:lineRule="auto"/>
              <w:ind w:left="720"/>
              <w:textAlignment w:val="baseline"/>
              <w:rPr>
                <w:rFonts w:asciiTheme="minorHAnsi" w:hAnsiTheme="minorHAnsi" w:cstheme="minorHAnsi"/>
                <w:b/>
                <w:bCs/>
                <w:sz w:val="22"/>
                <w:szCs w:val="22"/>
                <w:lang w:val="en-US"/>
              </w:rPr>
            </w:pPr>
            <w:r w:rsidRPr="00AF1004">
              <w:rPr>
                <w:rFonts w:asciiTheme="minorHAnsi" w:hAnsiTheme="minorHAnsi" w:cstheme="minorHAnsi"/>
                <w:b/>
                <w:bCs/>
                <w:sz w:val="22"/>
                <w:szCs w:val="22"/>
                <w:lang w:val="en-US"/>
              </w:rPr>
              <w:t>Description</w:t>
            </w:r>
          </w:p>
        </w:tc>
      </w:tr>
      <w:tr w:rsidR="00AF1004" w:rsidRPr="00AF1004" w14:paraId="0FC12B6A" w14:textId="77777777" w:rsidTr="00AF1004">
        <w:trPr>
          <w:trHeight w:val="418"/>
        </w:trPr>
        <w:tc>
          <w:tcPr>
            <w:tcW w:w="3152" w:type="dxa"/>
            <w:tcBorders>
              <w:top w:val="single" w:sz="4" w:space="0" w:color="auto"/>
              <w:left w:val="single" w:sz="4" w:space="0" w:color="auto"/>
              <w:bottom w:val="single" w:sz="4" w:space="0" w:color="auto"/>
              <w:right w:val="single" w:sz="4" w:space="0" w:color="auto"/>
            </w:tcBorders>
            <w:hideMark/>
          </w:tcPr>
          <w:p w14:paraId="2374E7BD" w14:textId="6EC5E486" w:rsidR="00AF1004" w:rsidRPr="00AF1004" w:rsidRDefault="00AF1004" w:rsidP="00AF1004">
            <w:pPr>
              <w:pStyle w:val="paragraph"/>
              <w:keepNext/>
              <w:spacing w:line="276" w:lineRule="auto"/>
              <w:ind w:left="0" w:firstLine="0"/>
              <w:textAlignment w:val="baseline"/>
              <w:rPr>
                <w:rFonts w:asciiTheme="minorHAnsi" w:hAnsiTheme="minorHAnsi" w:cstheme="minorHAnsi"/>
                <w:sz w:val="22"/>
                <w:szCs w:val="22"/>
                <w:lang w:val="en-US"/>
              </w:rPr>
            </w:pPr>
            <w:r w:rsidRPr="00AF1004">
              <w:rPr>
                <w:rFonts w:asciiTheme="minorHAnsi" w:hAnsiTheme="minorHAnsi" w:cstheme="minorHAnsi"/>
                <w:sz w:val="22"/>
                <w:szCs w:val="22"/>
                <w:lang w:val="en-US"/>
              </w:rPr>
              <w:t>Reset and Break at Symbol</w:t>
            </w:r>
          </w:p>
        </w:tc>
        <w:tc>
          <w:tcPr>
            <w:tcW w:w="5876" w:type="dxa"/>
            <w:tcBorders>
              <w:top w:val="single" w:sz="4" w:space="0" w:color="auto"/>
              <w:left w:val="single" w:sz="4" w:space="0" w:color="auto"/>
              <w:bottom w:val="single" w:sz="4" w:space="0" w:color="auto"/>
              <w:right w:val="single" w:sz="4" w:space="0" w:color="auto"/>
            </w:tcBorders>
            <w:hideMark/>
          </w:tcPr>
          <w:p w14:paraId="56EAFB8D" w14:textId="199AB138" w:rsidR="00AF1004" w:rsidRPr="00AF1004" w:rsidRDefault="00AF1004" w:rsidP="00AF1004">
            <w:pPr>
              <w:pStyle w:val="paragraph"/>
              <w:keepNext/>
              <w:spacing w:line="276" w:lineRule="auto"/>
              <w:ind w:left="0" w:firstLine="0"/>
              <w:textAlignment w:val="baseline"/>
              <w:rPr>
                <w:rFonts w:asciiTheme="minorHAnsi" w:hAnsiTheme="minorHAnsi" w:cstheme="minorHAnsi"/>
                <w:sz w:val="22"/>
                <w:szCs w:val="22"/>
                <w:lang w:val="en-US"/>
              </w:rPr>
            </w:pPr>
            <w:r>
              <w:rPr>
                <w:rFonts w:asciiTheme="minorHAnsi" w:hAnsiTheme="minorHAnsi" w:cstheme="minorHAnsi"/>
                <w:sz w:val="22"/>
                <w:szCs w:val="22"/>
              </w:rPr>
              <w:t>U</w:t>
            </w:r>
            <w:r w:rsidRPr="00234652">
              <w:rPr>
                <w:rFonts w:asciiTheme="minorHAnsi" w:hAnsiTheme="minorHAnsi" w:cstheme="minorHAnsi"/>
                <w:sz w:val="22"/>
                <w:szCs w:val="22"/>
              </w:rPr>
              <w:t xml:space="preserve">sed </w:t>
            </w:r>
            <w:r>
              <w:rPr>
                <w:rFonts w:asciiTheme="minorHAnsi" w:hAnsiTheme="minorHAnsi" w:cstheme="minorHAnsi"/>
                <w:sz w:val="22"/>
                <w:szCs w:val="22"/>
              </w:rPr>
              <w:t xml:space="preserve">during </w:t>
            </w:r>
            <w:r w:rsidRPr="00234652">
              <w:rPr>
                <w:rFonts w:asciiTheme="minorHAnsi" w:hAnsiTheme="minorHAnsi" w:cstheme="minorHAnsi"/>
                <w:sz w:val="22"/>
                <w:szCs w:val="22"/>
              </w:rPr>
              <w:t>debugging</w:t>
            </w:r>
            <w:r>
              <w:rPr>
                <w:rFonts w:asciiTheme="minorHAnsi" w:hAnsiTheme="minorHAnsi" w:cstheme="minorHAnsi"/>
                <w:sz w:val="22"/>
                <w:szCs w:val="22"/>
              </w:rPr>
              <w:t xml:space="preserve"> when </w:t>
            </w:r>
            <w:r w:rsidRPr="00234652">
              <w:rPr>
                <w:rFonts w:asciiTheme="minorHAnsi" w:hAnsiTheme="minorHAnsi" w:cstheme="minorHAnsi"/>
                <w:sz w:val="22"/>
                <w:szCs w:val="22"/>
              </w:rPr>
              <w:t xml:space="preserve">user needs to reset the program and </w:t>
            </w:r>
            <w:r>
              <w:rPr>
                <w:rFonts w:asciiTheme="minorHAnsi" w:hAnsiTheme="minorHAnsi" w:cstheme="minorHAnsi"/>
                <w:sz w:val="22"/>
                <w:szCs w:val="22"/>
              </w:rPr>
              <w:t>pause execution</w:t>
            </w:r>
            <w:r w:rsidRPr="00234652">
              <w:rPr>
                <w:rFonts w:asciiTheme="minorHAnsi" w:hAnsiTheme="minorHAnsi" w:cstheme="minorHAnsi"/>
                <w:sz w:val="22"/>
                <w:szCs w:val="22"/>
              </w:rPr>
              <w:t xml:space="preserve"> at a particular symbol. The</w:t>
            </w:r>
            <w:r>
              <w:rPr>
                <w:rFonts w:asciiTheme="minorHAnsi" w:hAnsiTheme="minorHAnsi" w:cstheme="minorHAnsi"/>
                <w:sz w:val="22"/>
                <w:szCs w:val="22"/>
              </w:rPr>
              <w:t xml:space="preserve"> user</w:t>
            </w:r>
            <w:r w:rsidRPr="00234652">
              <w:rPr>
                <w:rFonts w:asciiTheme="minorHAnsi" w:hAnsiTheme="minorHAnsi" w:cstheme="minorHAnsi"/>
                <w:sz w:val="22"/>
                <w:szCs w:val="22"/>
              </w:rPr>
              <w:t xml:space="preserve"> can </w:t>
            </w:r>
            <w:r>
              <w:rPr>
                <w:rFonts w:asciiTheme="minorHAnsi" w:hAnsiTheme="minorHAnsi" w:cstheme="minorHAnsi"/>
                <w:sz w:val="22"/>
                <w:szCs w:val="22"/>
              </w:rPr>
              <w:t xml:space="preserve">enter </w:t>
            </w:r>
            <w:r w:rsidRPr="00234652">
              <w:rPr>
                <w:rFonts w:asciiTheme="minorHAnsi" w:hAnsiTheme="minorHAnsi" w:cstheme="minorHAnsi"/>
                <w:sz w:val="22"/>
                <w:szCs w:val="22"/>
              </w:rPr>
              <w:t>the</w:t>
            </w:r>
            <w:r>
              <w:rPr>
                <w:rFonts w:asciiTheme="minorHAnsi" w:hAnsiTheme="minorHAnsi" w:cstheme="minorHAnsi"/>
                <w:sz w:val="22"/>
                <w:szCs w:val="22"/>
              </w:rPr>
              <w:t xml:space="preserve"> desired symbol </w:t>
            </w:r>
            <w:r w:rsidRPr="00234652">
              <w:rPr>
                <w:rFonts w:asciiTheme="minorHAnsi" w:hAnsiTheme="minorHAnsi" w:cstheme="minorHAnsi"/>
                <w:sz w:val="22"/>
                <w:szCs w:val="22"/>
              </w:rPr>
              <w:t>in the text box</w:t>
            </w:r>
            <w:r>
              <w:rPr>
                <w:rFonts w:asciiTheme="minorHAnsi" w:hAnsiTheme="minorHAnsi" w:cstheme="minorHAnsi"/>
                <w:sz w:val="22"/>
                <w:szCs w:val="22"/>
              </w:rPr>
              <w:t xml:space="preserve"> (refer Figure 48)</w:t>
            </w:r>
            <w:r w:rsidRPr="00234652">
              <w:rPr>
                <w:rFonts w:asciiTheme="minorHAnsi" w:hAnsiTheme="minorHAnsi" w:cstheme="minorHAnsi"/>
                <w:sz w:val="22"/>
                <w:szCs w:val="22"/>
              </w:rPr>
              <w:t xml:space="preserve">, </w:t>
            </w:r>
            <w:r>
              <w:rPr>
                <w:rFonts w:asciiTheme="minorHAnsi" w:hAnsiTheme="minorHAnsi" w:cstheme="minorHAnsi"/>
                <w:sz w:val="22"/>
                <w:szCs w:val="22"/>
              </w:rPr>
              <w:t>press</w:t>
            </w:r>
            <w:r w:rsidRPr="00234652">
              <w:rPr>
                <w:rFonts w:asciiTheme="minorHAnsi" w:hAnsiTheme="minorHAnsi" w:cstheme="minorHAnsi"/>
                <w:sz w:val="22"/>
                <w:szCs w:val="22"/>
              </w:rPr>
              <w:t xml:space="preserve"> enter and then click the Reset and Break at Symbol icon.</w:t>
            </w:r>
          </w:p>
        </w:tc>
      </w:tr>
      <w:tr w:rsidR="00AF1004" w:rsidRPr="00AF1004" w14:paraId="345D3191" w14:textId="77777777" w:rsidTr="00AF1004">
        <w:trPr>
          <w:trHeight w:val="166"/>
        </w:trPr>
        <w:tc>
          <w:tcPr>
            <w:tcW w:w="3152" w:type="dxa"/>
            <w:tcBorders>
              <w:top w:val="single" w:sz="4" w:space="0" w:color="auto"/>
              <w:left w:val="single" w:sz="4" w:space="0" w:color="auto"/>
              <w:bottom w:val="single" w:sz="4" w:space="0" w:color="auto"/>
              <w:right w:val="single" w:sz="4" w:space="0" w:color="auto"/>
            </w:tcBorders>
            <w:hideMark/>
          </w:tcPr>
          <w:p w14:paraId="00AB3729" w14:textId="6C4DCB0A" w:rsidR="00AF1004" w:rsidRPr="00AF1004" w:rsidRDefault="00AF1004" w:rsidP="00AF1004">
            <w:pPr>
              <w:pStyle w:val="paragraph"/>
              <w:keepNext/>
              <w:spacing w:line="276" w:lineRule="auto"/>
              <w:ind w:left="0" w:firstLine="0"/>
              <w:textAlignment w:val="baseline"/>
              <w:rPr>
                <w:rFonts w:asciiTheme="minorHAnsi" w:hAnsiTheme="minorHAnsi" w:cstheme="minorHAnsi"/>
                <w:sz w:val="22"/>
                <w:szCs w:val="22"/>
                <w:lang w:val="en-US"/>
              </w:rPr>
            </w:pPr>
            <w:r w:rsidRPr="00AF1004">
              <w:rPr>
                <w:rFonts w:asciiTheme="minorHAnsi" w:hAnsiTheme="minorHAnsi" w:cstheme="minorHAnsi"/>
                <w:sz w:val="22"/>
                <w:szCs w:val="22"/>
                <w:lang w:val="en-US"/>
              </w:rPr>
              <w:t>Reset and Halt</w:t>
            </w:r>
          </w:p>
        </w:tc>
        <w:tc>
          <w:tcPr>
            <w:tcW w:w="5876" w:type="dxa"/>
            <w:tcBorders>
              <w:top w:val="single" w:sz="4" w:space="0" w:color="auto"/>
              <w:left w:val="single" w:sz="4" w:space="0" w:color="auto"/>
              <w:bottom w:val="single" w:sz="4" w:space="0" w:color="auto"/>
              <w:right w:val="single" w:sz="4" w:space="0" w:color="auto"/>
            </w:tcBorders>
            <w:hideMark/>
          </w:tcPr>
          <w:p w14:paraId="436FD578" w14:textId="2F5C8621" w:rsidR="00AF1004" w:rsidRPr="00AF1004" w:rsidRDefault="00AF1004" w:rsidP="00AF1004">
            <w:pPr>
              <w:pStyle w:val="paragraph"/>
              <w:keepNext/>
              <w:spacing w:line="276" w:lineRule="auto"/>
              <w:ind w:left="0" w:firstLine="0"/>
              <w:textAlignment w:val="baseline"/>
              <w:rPr>
                <w:rFonts w:asciiTheme="minorHAnsi" w:hAnsiTheme="minorHAnsi" w:cstheme="minorHAnsi"/>
                <w:sz w:val="22"/>
                <w:szCs w:val="22"/>
                <w:lang w:val="en-US"/>
              </w:rPr>
            </w:pPr>
            <w:r w:rsidRPr="00AF1004">
              <w:rPr>
                <w:rFonts w:asciiTheme="minorHAnsi" w:hAnsiTheme="minorHAnsi" w:cstheme="minorHAnsi"/>
                <w:sz w:val="22"/>
                <w:szCs w:val="22"/>
                <w:lang w:val="en-US"/>
              </w:rPr>
              <w:t xml:space="preserve">Resets the program, starts a new debug session, and immediately halts execution at </w:t>
            </w:r>
            <w:proofErr w:type="spellStart"/>
            <w:r w:rsidRPr="00AF1004">
              <w:rPr>
                <w:rFonts w:asciiTheme="minorHAnsi" w:hAnsiTheme="minorHAnsi" w:cstheme="minorHAnsi"/>
                <w:sz w:val="22"/>
                <w:szCs w:val="22"/>
                <w:lang w:val="en-US"/>
              </w:rPr>
              <w:t>Reset_Handler</w:t>
            </w:r>
            <w:proofErr w:type="spellEnd"/>
            <w:r w:rsidRPr="00AF1004">
              <w:rPr>
                <w:rFonts w:asciiTheme="minorHAnsi" w:hAnsiTheme="minorHAnsi" w:cstheme="minorHAnsi"/>
                <w:sz w:val="22"/>
                <w:szCs w:val="22"/>
                <w:lang w:val="en-US"/>
              </w:rPr>
              <w:t>.</w:t>
            </w:r>
          </w:p>
        </w:tc>
      </w:tr>
      <w:tr w:rsidR="00AF1004" w:rsidRPr="00AF1004" w14:paraId="51B7EFEF" w14:textId="77777777" w:rsidTr="00AF1004">
        <w:trPr>
          <w:trHeight w:val="168"/>
        </w:trPr>
        <w:tc>
          <w:tcPr>
            <w:tcW w:w="3152" w:type="dxa"/>
            <w:tcBorders>
              <w:top w:val="single" w:sz="4" w:space="0" w:color="auto"/>
              <w:left w:val="single" w:sz="4" w:space="0" w:color="auto"/>
              <w:bottom w:val="single" w:sz="4" w:space="0" w:color="auto"/>
              <w:right w:val="single" w:sz="4" w:space="0" w:color="auto"/>
            </w:tcBorders>
            <w:hideMark/>
          </w:tcPr>
          <w:p w14:paraId="764345DD" w14:textId="5D4D25C1" w:rsidR="00AF1004" w:rsidRPr="00AF1004" w:rsidRDefault="00AF1004" w:rsidP="00AF1004">
            <w:pPr>
              <w:pStyle w:val="paragraph"/>
              <w:keepNext/>
              <w:spacing w:line="276" w:lineRule="auto"/>
              <w:ind w:left="0" w:firstLine="0"/>
              <w:textAlignment w:val="baseline"/>
              <w:rPr>
                <w:rFonts w:asciiTheme="minorHAnsi" w:hAnsiTheme="minorHAnsi" w:cstheme="minorHAnsi"/>
                <w:sz w:val="22"/>
                <w:szCs w:val="22"/>
                <w:lang w:val="en-US"/>
              </w:rPr>
            </w:pPr>
            <w:r w:rsidRPr="00AF1004">
              <w:rPr>
                <w:rFonts w:asciiTheme="minorHAnsi" w:hAnsiTheme="minorHAnsi" w:cstheme="minorHAnsi"/>
                <w:sz w:val="22"/>
                <w:szCs w:val="22"/>
                <w:lang w:val="en-US"/>
              </w:rPr>
              <w:t xml:space="preserve">Reset and </w:t>
            </w:r>
            <w:proofErr w:type="gramStart"/>
            <w:r w:rsidRPr="00AF1004">
              <w:rPr>
                <w:rFonts w:asciiTheme="minorHAnsi" w:hAnsiTheme="minorHAnsi" w:cstheme="minorHAnsi"/>
                <w:sz w:val="22"/>
                <w:szCs w:val="22"/>
                <w:lang w:val="en-US"/>
              </w:rPr>
              <w:t>Run</w:t>
            </w:r>
            <w:proofErr w:type="gramEnd"/>
          </w:p>
        </w:tc>
        <w:tc>
          <w:tcPr>
            <w:tcW w:w="5876" w:type="dxa"/>
            <w:tcBorders>
              <w:top w:val="single" w:sz="4" w:space="0" w:color="auto"/>
              <w:left w:val="single" w:sz="4" w:space="0" w:color="auto"/>
              <w:bottom w:val="single" w:sz="4" w:space="0" w:color="auto"/>
              <w:right w:val="single" w:sz="4" w:space="0" w:color="auto"/>
            </w:tcBorders>
            <w:hideMark/>
          </w:tcPr>
          <w:p w14:paraId="0DDC2659" w14:textId="7584D5E3" w:rsidR="00AF1004" w:rsidRPr="00AF1004" w:rsidRDefault="00AF1004" w:rsidP="00AF1004">
            <w:pPr>
              <w:pStyle w:val="paragraph"/>
              <w:keepNext/>
              <w:spacing w:line="276" w:lineRule="auto"/>
              <w:ind w:left="0" w:firstLine="0"/>
              <w:textAlignment w:val="baseline"/>
              <w:rPr>
                <w:rFonts w:asciiTheme="minorHAnsi" w:hAnsiTheme="minorHAnsi" w:cstheme="minorHAnsi"/>
                <w:sz w:val="22"/>
                <w:szCs w:val="22"/>
                <w:lang w:val="en-US"/>
              </w:rPr>
            </w:pPr>
            <w:r w:rsidRPr="00AF1004">
              <w:rPr>
                <w:rFonts w:asciiTheme="minorHAnsi" w:hAnsiTheme="minorHAnsi" w:cstheme="minorHAnsi"/>
                <w:sz w:val="22"/>
                <w:szCs w:val="22"/>
                <w:lang w:val="en-US"/>
              </w:rPr>
              <w:t>Resets the program, starts a new debug session, and runs it without any halts or breaks.</w:t>
            </w:r>
          </w:p>
        </w:tc>
      </w:tr>
    </w:tbl>
    <w:p w14:paraId="4AD15E07" w14:textId="1EEDFB4E" w:rsidR="00234652" w:rsidRPr="007F375E" w:rsidRDefault="009217E4" w:rsidP="00AF1004">
      <w:pPr>
        <w:pStyle w:val="paragraph"/>
        <w:keepNext/>
        <w:spacing w:before="0" w:beforeAutospacing="0" w:after="0" w:afterAutospacing="0" w:line="276" w:lineRule="auto"/>
        <w:ind w:left="1077" w:firstLine="0"/>
        <w:textAlignment w:val="baseline"/>
        <w:rPr>
          <w:rFonts w:asciiTheme="minorHAnsi" w:hAnsiTheme="minorHAnsi" w:cstheme="minorHAnsi"/>
          <w:b/>
          <w:bCs/>
          <w:sz w:val="22"/>
          <w:szCs w:val="22"/>
        </w:rPr>
      </w:pPr>
      <w:r>
        <w:rPr>
          <w:rFonts w:asciiTheme="minorHAnsi" w:hAnsiTheme="minorHAnsi" w:cstheme="minorHAnsi"/>
          <w:b/>
          <w:bCs/>
          <w:sz w:val="22"/>
          <w:szCs w:val="22"/>
        </w:rPr>
        <w:br/>
      </w:r>
    </w:p>
    <w:p w14:paraId="17644327" w14:textId="77777777" w:rsidR="00DF1B87" w:rsidRDefault="002228D3" w:rsidP="00DF1B87">
      <w:pPr>
        <w:pStyle w:val="paragraph"/>
        <w:keepNext/>
        <w:spacing w:before="0" w:beforeAutospacing="0" w:after="0" w:afterAutospacing="0" w:line="276" w:lineRule="auto"/>
        <w:ind w:left="0" w:firstLine="0"/>
        <w:jc w:val="center"/>
        <w:textAlignment w:val="baseline"/>
      </w:pPr>
      <w:r w:rsidRPr="00FF676F">
        <w:rPr>
          <w:rFonts w:asciiTheme="minorHAnsi" w:hAnsiTheme="minorHAnsi" w:cstheme="minorHAnsi"/>
          <w:noProof/>
          <w:sz w:val="22"/>
          <w:szCs w:val="22"/>
          <w14:ligatures w14:val="standardContextual"/>
        </w:rPr>
        <mc:AlternateContent>
          <mc:Choice Requires="wps">
            <w:drawing>
              <wp:anchor distT="0" distB="0" distL="114300" distR="114300" simplePos="0" relativeHeight="251658241" behindDoc="0" locked="0" layoutInCell="1" allowOverlap="1" wp14:anchorId="0B1165D1" wp14:editId="438EB66E">
                <wp:simplePos x="0" y="0"/>
                <wp:positionH relativeFrom="column">
                  <wp:posOffset>3783734</wp:posOffset>
                </wp:positionH>
                <wp:positionV relativeFrom="paragraph">
                  <wp:posOffset>1538893</wp:posOffset>
                </wp:positionV>
                <wp:extent cx="1955654" cy="486270"/>
                <wp:effectExtent l="0" t="0" r="26035" b="28575"/>
                <wp:wrapNone/>
                <wp:docPr id="1582821626" name="Rectangle 21"/>
                <wp:cNvGraphicFramePr/>
                <a:graphic xmlns:a="http://schemas.openxmlformats.org/drawingml/2006/main">
                  <a:graphicData uri="http://schemas.microsoft.com/office/word/2010/wordprocessingShape">
                    <wps:wsp>
                      <wps:cNvSpPr/>
                      <wps:spPr>
                        <a:xfrm>
                          <a:off x="0" y="0"/>
                          <a:ext cx="1955654" cy="486270"/>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DBEE0BE" id="Rectangle 21" o:spid="_x0000_s1026" style="position:absolute;margin-left:297.95pt;margin-top:121.15pt;width:154pt;height:38.3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" fillcolor="#e71224" strokecolor="#e71224" strokeweight=".5mm">
                <v:fill opacity="3341f"/>
              </v:rect>
            </w:pict>
          </mc:Fallback>
        </mc:AlternateContent>
      </w:r>
      <w:r w:rsidRPr="002228D3">
        <w:rPr>
          <w:rFonts w:asciiTheme="minorHAnsi" w:hAnsiTheme="minorHAnsi" w:cstheme="minorHAnsi"/>
          <w:noProof/>
          <w:sz w:val="22"/>
          <w:szCs w:val="22"/>
        </w:rPr>
        <w:drawing>
          <wp:inline distT="0" distB="0" distL="0" distR="0" wp14:anchorId="3B333FC9" wp14:editId="1643F879">
            <wp:extent cx="5731510" cy="2541905"/>
            <wp:effectExtent l="0" t="0" r="2540" b="0"/>
            <wp:docPr id="60028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4257" name=""/>
                    <pic:cNvPicPr/>
                  </pic:nvPicPr>
                  <pic:blipFill>
                    <a:blip r:embed="rId59"/>
                    <a:stretch>
                      <a:fillRect/>
                    </a:stretch>
                  </pic:blipFill>
                  <pic:spPr>
                    <a:xfrm>
                      <a:off x="0" y="0"/>
                      <a:ext cx="5731510" cy="2541905"/>
                    </a:xfrm>
                    <a:prstGeom prst="rect">
                      <a:avLst/>
                    </a:prstGeom>
                  </pic:spPr>
                </pic:pic>
              </a:graphicData>
            </a:graphic>
          </wp:inline>
        </w:drawing>
      </w:r>
    </w:p>
    <w:p w14:paraId="2FEE2136" w14:textId="7BA7EB4A" w:rsidR="002228D3" w:rsidRPr="0069140C" w:rsidRDefault="00DF1B87" w:rsidP="00DF1B87">
      <w:pPr>
        <w:pStyle w:val="Caption"/>
        <w:jc w:val="center"/>
      </w:pPr>
      <w:bookmarkStart w:id="137" w:name="_Toc206776040"/>
      <w:r>
        <w:t xml:space="preserve">Figure </w:t>
      </w:r>
      <w:fldSimple w:instr=" SEQ Figure \* ARABIC ">
        <w:r w:rsidR="001212DB">
          <w:rPr>
            <w:noProof/>
          </w:rPr>
          <w:t>48</w:t>
        </w:r>
      </w:fldSimple>
      <w:r>
        <w:t xml:space="preserve"> </w:t>
      </w:r>
      <w:r w:rsidRPr="00C70643">
        <w:t>Symbol to Break at option</w:t>
      </w:r>
      <w:bookmarkEnd w:id="137"/>
    </w:p>
    <w:p w14:paraId="3916DD14" w14:textId="5D209E20" w:rsidR="00E23B65" w:rsidRPr="007F375E" w:rsidRDefault="000F6845" w:rsidP="00BF7C0A">
      <w:pPr>
        <w:pStyle w:val="paragraph"/>
        <w:keepNext/>
        <w:numPr>
          <w:ilvl w:val="0"/>
          <w:numId w:val="25"/>
        </w:numPr>
        <w:spacing w:before="0" w:beforeAutospacing="0" w:after="0" w:afterAutospacing="0" w:line="276" w:lineRule="auto"/>
        <w:textAlignment w:val="baseline"/>
        <w:rPr>
          <w:rFonts w:asciiTheme="minorHAnsi" w:hAnsiTheme="minorHAnsi" w:cstheme="minorHAnsi"/>
          <w:b/>
          <w:bCs/>
          <w:sz w:val="22"/>
          <w:szCs w:val="22"/>
        </w:rPr>
      </w:pPr>
      <w:r w:rsidRPr="007F375E">
        <w:rPr>
          <w:rFonts w:asciiTheme="minorHAnsi" w:hAnsiTheme="minorHAnsi" w:cstheme="minorHAnsi"/>
          <w:b/>
          <w:bCs/>
          <w:sz w:val="22"/>
          <w:szCs w:val="22"/>
        </w:rPr>
        <w:lastRenderedPageBreak/>
        <w:t>Other Options:</w:t>
      </w:r>
    </w:p>
    <w:p w14:paraId="0693A499" w14:textId="18134DF6" w:rsidR="00AF1E37" w:rsidRPr="00AF1E37" w:rsidRDefault="0037785E" w:rsidP="00BF7C0A">
      <w:pPr>
        <w:pStyle w:val="paragraph"/>
        <w:keepNext/>
        <w:numPr>
          <w:ilvl w:val="1"/>
          <w:numId w:val="25"/>
        </w:numPr>
        <w:spacing w:before="0" w:beforeAutospacing="0" w:after="0" w:afterAutospacing="0" w:line="276" w:lineRule="auto"/>
        <w:textAlignment w:val="baseline"/>
      </w:pPr>
      <w:r w:rsidRPr="002D1EA8">
        <w:rPr>
          <w:rFonts w:asciiTheme="minorHAnsi" w:hAnsiTheme="minorHAnsi" w:cstheme="minorHAnsi"/>
          <w:b/>
          <w:bCs/>
          <w:sz w:val="22"/>
          <w:szCs w:val="22"/>
        </w:rPr>
        <w:t>Continue/Pause</w:t>
      </w:r>
      <w:r w:rsidR="009C705E">
        <w:rPr>
          <w:rFonts w:asciiTheme="minorHAnsi" w:hAnsiTheme="minorHAnsi" w:cstheme="minorHAnsi"/>
          <w:sz w:val="22"/>
          <w:szCs w:val="22"/>
        </w:rPr>
        <w:t xml:space="preserve"> - </w:t>
      </w:r>
      <w:r w:rsidRPr="00E23B65">
        <w:rPr>
          <w:rFonts w:asciiTheme="minorHAnsi" w:hAnsiTheme="minorHAnsi" w:cstheme="minorHAnsi"/>
          <w:sz w:val="22"/>
          <w:szCs w:val="22"/>
        </w:rPr>
        <w:t>to continue or pause the execution while debugging. In Linux</w:t>
      </w:r>
      <w:r w:rsidR="00AF1E37">
        <w:rPr>
          <w:rFonts w:asciiTheme="minorHAnsi" w:hAnsiTheme="minorHAnsi" w:cstheme="minorHAnsi"/>
          <w:sz w:val="22"/>
          <w:szCs w:val="22"/>
        </w:rPr>
        <w:t xml:space="preserve"> and MAC</w:t>
      </w:r>
      <w:r w:rsidRPr="00E23B65">
        <w:rPr>
          <w:rFonts w:asciiTheme="minorHAnsi" w:hAnsiTheme="minorHAnsi" w:cstheme="minorHAnsi"/>
          <w:sz w:val="22"/>
          <w:szCs w:val="22"/>
        </w:rPr>
        <w:t>, as pausing the debug session was not working, users can click on custom pause button added to this panel to pause the execution.</w:t>
      </w:r>
      <w:r w:rsidR="00AF1E37">
        <w:rPr>
          <w:rFonts w:asciiTheme="minorHAnsi" w:hAnsiTheme="minorHAnsi" w:cstheme="minorHAnsi"/>
          <w:sz w:val="22"/>
          <w:szCs w:val="22"/>
        </w:rPr>
        <w:br/>
      </w:r>
    </w:p>
    <w:p w14:paraId="04354235" w14:textId="77777777" w:rsidR="00DF1B87" w:rsidRDefault="00AF1E37" w:rsidP="00DF1B87">
      <w:pPr>
        <w:pStyle w:val="paragraph"/>
        <w:keepNext/>
        <w:spacing w:before="0" w:beforeAutospacing="0" w:after="0" w:afterAutospacing="0" w:line="276" w:lineRule="auto"/>
        <w:jc w:val="center"/>
        <w:textAlignment w:val="baseline"/>
      </w:pPr>
      <w:r w:rsidRPr="00AF1E37">
        <w:rPr>
          <w:rFonts w:asciiTheme="minorHAnsi" w:hAnsiTheme="minorHAnsi" w:cstheme="minorHAnsi"/>
          <w:noProof/>
          <w:sz w:val="22"/>
          <w:szCs w:val="22"/>
        </w:rPr>
        <w:drawing>
          <wp:inline distT="0" distB="0" distL="0" distR="0" wp14:anchorId="10F01FC5" wp14:editId="00E469A2">
            <wp:extent cx="4866383" cy="1103376"/>
            <wp:effectExtent l="0" t="0" r="0" b="1905"/>
            <wp:docPr id="12628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7425" name=""/>
                    <pic:cNvPicPr/>
                  </pic:nvPicPr>
                  <pic:blipFill rotWithShape="1">
                    <a:blip r:embed="rId60"/>
                    <a:srcRect t="10272" b="18209"/>
                    <a:stretch/>
                  </pic:blipFill>
                  <pic:spPr bwMode="auto">
                    <a:xfrm>
                      <a:off x="0" y="0"/>
                      <a:ext cx="4867954" cy="1103732"/>
                    </a:xfrm>
                    <a:prstGeom prst="rect">
                      <a:avLst/>
                    </a:prstGeom>
                    <a:ln>
                      <a:noFill/>
                    </a:ln>
                    <a:extLst>
                      <a:ext uri="{53640926-AAD7-44D8-BBD7-CCE9431645EC}">
                        <a14:shadowObscured xmlns:a14="http://schemas.microsoft.com/office/drawing/2010/main"/>
                      </a:ext>
                    </a:extLst>
                  </pic:spPr>
                </pic:pic>
              </a:graphicData>
            </a:graphic>
          </wp:inline>
        </w:drawing>
      </w:r>
    </w:p>
    <w:p w14:paraId="0B55BE40" w14:textId="05F472E3" w:rsidR="00E23B65" w:rsidRPr="00DF1B87" w:rsidRDefault="00DF1B87" w:rsidP="00DF1B87">
      <w:pPr>
        <w:pStyle w:val="Caption"/>
        <w:jc w:val="center"/>
        <w:rPr>
          <w:rFonts w:cs="Times New Roman"/>
          <w:sz w:val="24"/>
          <w:szCs w:val="24"/>
        </w:rPr>
      </w:pPr>
      <w:bookmarkStart w:id="138" w:name="_Toc206776041"/>
      <w:r>
        <w:t xml:space="preserve">Figure </w:t>
      </w:r>
      <w:fldSimple w:instr=" SEQ Figure \* ARABIC ">
        <w:r w:rsidR="001212DB">
          <w:rPr>
            <w:noProof/>
          </w:rPr>
          <w:t>49</w:t>
        </w:r>
      </w:fldSimple>
      <w:r>
        <w:t xml:space="preserve"> </w:t>
      </w:r>
      <w:r w:rsidRPr="00F94FEF">
        <w:t>Custom pause button for Linux and MAC</w:t>
      </w:r>
      <w:bookmarkEnd w:id="138"/>
    </w:p>
    <w:p w14:paraId="3EBC06BA" w14:textId="77777777" w:rsidR="00E23B65" w:rsidRDefault="0037785E" w:rsidP="00BF7C0A">
      <w:pPr>
        <w:pStyle w:val="paragraph"/>
        <w:keepNext/>
        <w:numPr>
          <w:ilvl w:val="1"/>
          <w:numId w:val="25"/>
        </w:numPr>
        <w:spacing w:before="0" w:beforeAutospacing="0" w:after="0" w:afterAutospacing="0" w:line="276" w:lineRule="auto"/>
        <w:textAlignment w:val="baseline"/>
        <w:rPr>
          <w:rFonts w:asciiTheme="minorHAnsi" w:hAnsiTheme="minorHAnsi" w:cstheme="minorHAnsi"/>
          <w:sz w:val="22"/>
          <w:szCs w:val="22"/>
        </w:rPr>
      </w:pPr>
      <w:r w:rsidRPr="002D1EA8">
        <w:rPr>
          <w:rFonts w:asciiTheme="minorHAnsi" w:hAnsiTheme="minorHAnsi" w:cstheme="minorHAnsi"/>
          <w:b/>
          <w:bCs/>
          <w:sz w:val="22"/>
          <w:szCs w:val="22"/>
        </w:rPr>
        <w:t>Step Over</w:t>
      </w:r>
      <w:r w:rsidRPr="00E23B65">
        <w:rPr>
          <w:rFonts w:asciiTheme="minorHAnsi" w:hAnsiTheme="minorHAnsi" w:cstheme="minorHAnsi"/>
          <w:sz w:val="22"/>
          <w:szCs w:val="22"/>
        </w:rPr>
        <w:t xml:space="preserve"> – executes the current line of code without entering any function calls.</w:t>
      </w:r>
    </w:p>
    <w:p w14:paraId="44D523CB" w14:textId="77777777" w:rsidR="00E23B65" w:rsidRDefault="0037785E" w:rsidP="00BF7C0A">
      <w:pPr>
        <w:pStyle w:val="paragraph"/>
        <w:keepNext/>
        <w:numPr>
          <w:ilvl w:val="1"/>
          <w:numId w:val="25"/>
        </w:numPr>
        <w:spacing w:before="0" w:beforeAutospacing="0" w:after="0" w:afterAutospacing="0" w:line="276" w:lineRule="auto"/>
        <w:textAlignment w:val="baseline"/>
        <w:rPr>
          <w:rFonts w:asciiTheme="minorHAnsi" w:hAnsiTheme="minorHAnsi" w:cstheme="minorHAnsi"/>
          <w:sz w:val="22"/>
          <w:szCs w:val="22"/>
        </w:rPr>
      </w:pPr>
      <w:r w:rsidRPr="002D1EA8">
        <w:rPr>
          <w:rFonts w:asciiTheme="minorHAnsi" w:hAnsiTheme="minorHAnsi" w:cstheme="minorHAnsi"/>
          <w:b/>
          <w:bCs/>
          <w:sz w:val="22"/>
          <w:szCs w:val="22"/>
        </w:rPr>
        <w:t>Step Into</w:t>
      </w:r>
      <w:r w:rsidRPr="00E23B65">
        <w:rPr>
          <w:rFonts w:asciiTheme="minorHAnsi" w:hAnsiTheme="minorHAnsi" w:cstheme="minorHAnsi"/>
          <w:sz w:val="22"/>
          <w:szCs w:val="22"/>
        </w:rPr>
        <w:t xml:space="preserve"> – Executes the current line and, if a function is called, enters the definition for step-by-step debugging. </w:t>
      </w:r>
    </w:p>
    <w:p w14:paraId="792A8310" w14:textId="77777777" w:rsidR="00E23B65" w:rsidRDefault="0037785E" w:rsidP="00BF7C0A">
      <w:pPr>
        <w:pStyle w:val="paragraph"/>
        <w:numPr>
          <w:ilvl w:val="1"/>
          <w:numId w:val="25"/>
        </w:numPr>
        <w:spacing w:before="0" w:beforeAutospacing="0" w:after="0" w:afterAutospacing="0" w:line="276" w:lineRule="auto"/>
        <w:textAlignment w:val="baseline"/>
        <w:rPr>
          <w:rFonts w:asciiTheme="minorHAnsi" w:hAnsiTheme="minorHAnsi" w:cstheme="minorHAnsi"/>
          <w:sz w:val="22"/>
          <w:szCs w:val="22"/>
        </w:rPr>
      </w:pPr>
      <w:r w:rsidRPr="002D1EA8">
        <w:rPr>
          <w:rFonts w:asciiTheme="minorHAnsi" w:hAnsiTheme="minorHAnsi" w:cstheme="minorHAnsi"/>
          <w:b/>
          <w:bCs/>
          <w:sz w:val="22"/>
          <w:szCs w:val="22"/>
        </w:rPr>
        <w:t>Step Out</w:t>
      </w:r>
      <w:r w:rsidRPr="00E23B65">
        <w:rPr>
          <w:rFonts w:asciiTheme="minorHAnsi" w:hAnsiTheme="minorHAnsi" w:cstheme="minorHAnsi"/>
          <w:sz w:val="22"/>
          <w:szCs w:val="22"/>
        </w:rPr>
        <w:t xml:space="preserve"> – Continues execution until the current function returns, then pauses at the calling location.</w:t>
      </w:r>
    </w:p>
    <w:p w14:paraId="234094C2" w14:textId="626D2605" w:rsidR="00E23B65" w:rsidRDefault="0037785E" w:rsidP="00BF7C0A">
      <w:pPr>
        <w:pStyle w:val="paragraph"/>
        <w:numPr>
          <w:ilvl w:val="1"/>
          <w:numId w:val="25"/>
        </w:numPr>
        <w:spacing w:before="0" w:beforeAutospacing="0" w:after="0" w:afterAutospacing="0" w:line="276" w:lineRule="auto"/>
        <w:ind w:left="1434" w:hanging="357"/>
        <w:textAlignment w:val="baseline"/>
        <w:rPr>
          <w:rFonts w:asciiTheme="minorHAnsi" w:hAnsiTheme="minorHAnsi" w:cstheme="minorHAnsi"/>
          <w:sz w:val="22"/>
          <w:szCs w:val="22"/>
        </w:rPr>
      </w:pPr>
      <w:r w:rsidRPr="002D1EA8">
        <w:rPr>
          <w:rFonts w:asciiTheme="minorHAnsi" w:hAnsiTheme="minorHAnsi" w:cstheme="minorHAnsi"/>
          <w:b/>
          <w:bCs/>
          <w:sz w:val="22"/>
          <w:szCs w:val="22"/>
        </w:rPr>
        <w:t>Restart</w:t>
      </w:r>
      <w:r w:rsidRPr="00E23B65">
        <w:rPr>
          <w:rFonts w:asciiTheme="minorHAnsi" w:hAnsiTheme="minorHAnsi" w:cstheme="minorHAnsi"/>
          <w:sz w:val="22"/>
          <w:szCs w:val="22"/>
        </w:rPr>
        <w:t xml:space="preserve"> - To restart the currently running debug session, with the previously used entry point. For example, if user has started a debug session with 'X' as entry point,</w:t>
      </w:r>
      <w:r w:rsidR="00FF676F">
        <w:t xml:space="preserve"> </w:t>
      </w:r>
      <w:r w:rsidR="001B75D8">
        <w:softHyphen/>
      </w:r>
      <w:r w:rsidR="001B75D8">
        <w:softHyphen/>
      </w:r>
      <w:r w:rsidR="001B75D8">
        <w:softHyphen/>
      </w:r>
      <w:r w:rsidR="001B75D8">
        <w:softHyphen/>
      </w:r>
      <w:r w:rsidR="001B75D8">
        <w:softHyphen/>
      </w:r>
      <w:r w:rsidR="001B75D8">
        <w:softHyphen/>
      </w:r>
      <w:r w:rsidRPr="00E23B65">
        <w:rPr>
          <w:rFonts w:asciiTheme="minorHAnsi" w:hAnsiTheme="minorHAnsi" w:cstheme="minorHAnsi"/>
          <w:sz w:val="22"/>
          <w:szCs w:val="22"/>
        </w:rPr>
        <w:t>restart will end the current session and start a new session and stop at same entry point.</w:t>
      </w:r>
    </w:p>
    <w:p w14:paraId="04B49BA6" w14:textId="1624CF49" w:rsidR="0090317C" w:rsidRPr="00F54EC4" w:rsidRDefault="0037785E" w:rsidP="00BF7C0A">
      <w:pPr>
        <w:pStyle w:val="paragraph"/>
        <w:numPr>
          <w:ilvl w:val="1"/>
          <w:numId w:val="25"/>
        </w:numPr>
        <w:spacing w:before="0" w:beforeAutospacing="0" w:after="0" w:afterAutospacing="0" w:line="276" w:lineRule="auto"/>
        <w:textAlignment w:val="baseline"/>
        <w:rPr>
          <w:rFonts w:asciiTheme="minorHAnsi" w:hAnsiTheme="minorHAnsi" w:cstheme="minorHAnsi"/>
          <w:sz w:val="22"/>
          <w:szCs w:val="22"/>
        </w:rPr>
      </w:pPr>
      <w:r w:rsidRPr="002D1EA8">
        <w:rPr>
          <w:rFonts w:asciiTheme="minorHAnsi" w:hAnsiTheme="minorHAnsi" w:cstheme="minorHAnsi"/>
          <w:b/>
          <w:bCs/>
          <w:sz w:val="22"/>
          <w:szCs w:val="22"/>
        </w:rPr>
        <w:t>Stop</w:t>
      </w:r>
      <w:r w:rsidRPr="00E23B65">
        <w:rPr>
          <w:rFonts w:asciiTheme="minorHAnsi" w:hAnsiTheme="minorHAnsi" w:cstheme="minorHAnsi"/>
          <w:sz w:val="22"/>
          <w:szCs w:val="22"/>
        </w:rPr>
        <w:t xml:space="preserve"> – to stop the current debug session.</w:t>
      </w:r>
      <w:r w:rsidR="0097664A">
        <w:rPr>
          <w:rFonts w:asciiTheme="minorHAnsi" w:hAnsiTheme="minorHAnsi" w:cstheme="minorHAnsi"/>
          <w:sz w:val="22"/>
          <w:szCs w:val="22"/>
        </w:rPr>
        <w:t xml:space="preserve"> </w:t>
      </w:r>
      <w:r w:rsidR="0090317C">
        <w:rPr>
          <w:rFonts w:asciiTheme="minorHAnsi" w:hAnsiTheme="minorHAnsi" w:cstheme="minorHAnsi"/>
          <w:sz w:val="22"/>
          <w:szCs w:val="22"/>
        </w:rPr>
        <w:br/>
      </w:r>
    </w:p>
    <w:p w14:paraId="08CCB106" w14:textId="7C28F35C" w:rsidR="00D82AB7" w:rsidRPr="009217E4" w:rsidRDefault="00D82AB7" w:rsidP="009217E4">
      <w:pPr>
        <w:pStyle w:val="Heading3"/>
      </w:pPr>
      <w:bookmarkStart w:id="139" w:name="_Toc200360508"/>
      <w:bookmarkStart w:id="140" w:name="_Toc206760622"/>
      <w:r w:rsidRPr="009217E4">
        <w:t xml:space="preserve">Memory </w:t>
      </w:r>
      <w:r w:rsidR="0037785E" w:rsidRPr="009217E4">
        <w:t>Inspection and Manipulation</w:t>
      </w:r>
      <w:bookmarkEnd w:id="139"/>
      <w:bookmarkEnd w:id="140"/>
    </w:p>
    <w:p w14:paraId="2C649EED" w14:textId="0BCBB372" w:rsidR="003C6967" w:rsidRPr="00FF676F" w:rsidRDefault="003C6967" w:rsidP="00BF7C0A">
      <w:pPr>
        <w:pStyle w:val="paragraph"/>
        <w:numPr>
          <w:ilvl w:val="0"/>
          <w:numId w:val="26"/>
        </w:numPr>
        <w:spacing w:before="0" w:beforeAutospacing="0" w:after="0" w:afterAutospacing="0" w:line="276" w:lineRule="auto"/>
        <w:textAlignment w:val="baseline"/>
        <w:rPr>
          <w:rFonts w:asciiTheme="minorHAnsi" w:hAnsiTheme="minorHAnsi" w:cstheme="minorHAnsi"/>
          <w:sz w:val="22"/>
          <w:szCs w:val="22"/>
        </w:rPr>
      </w:pPr>
      <w:r w:rsidRPr="00FF676F">
        <w:rPr>
          <w:rFonts w:asciiTheme="minorHAnsi" w:hAnsiTheme="minorHAnsi" w:cstheme="minorHAnsi"/>
          <w:sz w:val="22"/>
          <w:szCs w:val="22"/>
        </w:rPr>
        <w:t>When debugging, users can inspect the raw contents of memory associated with a variable by following these steps:</w:t>
      </w:r>
    </w:p>
    <w:p w14:paraId="2AC3B40C" w14:textId="63C43F7C" w:rsidR="00D82AB7" w:rsidRPr="00676FA0" w:rsidRDefault="00676FA0" w:rsidP="00BF7C0A">
      <w:pPr>
        <w:pStyle w:val="paragraph"/>
        <w:numPr>
          <w:ilvl w:val="1"/>
          <w:numId w:val="26"/>
        </w:numPr>
        <w:spacing w:after="0" w:line="276" w:lineRule="auto"/>
        <w:textAlignment w:val="baseline"/>
        <w:rPr>
          <w:rFonts w:asciiTheme="minorHAnsi" w:hAnsiTheme="minorHAnsi" w:cstheme="minorHAnsi"/>
          <w:sz w:val="22"/>
          <w:szCs w:val="22"/>
        </w:rPr>
      </w:pPr>
      <w:r>
        <w:rPr>
          <w:noProof/>
        </w:rPr>
        <mc:AlternateContent>
          <mc:Choice Requires="wps">
            <w:drawing>
              <wp:anchor distT="0" distB="0" distL="114300" distR="114300" simplePos="0" relativeHeight="251658247" behindDoc="0" locked="0" layoutInCell="1" allowOverlap="1" wp14:anchorId="66ADE4AC" wp14:editId="2C01B795">
                <wp:simplePos x="0" y="0"/>
                <wp:positionH relativeFrom="column">
                  <wp:posOffset>1550035</wp:posOffset>
                </wp:positionH>
                <wp:positionV relativeFrom="paragraph">
                  <wp:posOffset>3092450</wp:posOffset>
                </wp:positionV>
                <wp:extent cx="2933700" cy="635"/>
                <wp:effectExtent l="0" t="0" r="0" b="0"/>
                <wp:wrapTopAndBottom/>
                <wp:docPr id="477561116" name="Text Box 1"/>
                <wp:cNvGraphicFramePr/>
                <a:graphic xmlns:a="http://schemas.openxmlformats.org/drawingml/2006/main">
                  <a:graphicData uri="http://schemas.microsoft.com/office/word/2010/wordprocessingShape">
                    <wps:wsp>
                      <wps:cNvSpPr txBox="1"/>
                      <wps:spPr>
                        <a:xfrm>
                          <a:off x="0" y="0"/>
                          <a:ext cx="2933700" cy="635"/>
                        </a:xfrm>
                        <a:prstGeom prst="rect">
                          <a:avLst/>
                        </a:prstGeom>
                        <a:noFill/>
                        <a:ln>
                          <a:noFill/>
                        </a:ln>
                      </wps:spPr>
                      <wps:txbx>
                        <w:txbxContent>
                          <w:p w14:paraId="1D7CC12F" w14:textId="7E43FD6B" w:rsidR="00676FA0" w:rsidRPr="00A3504F" w:rsidRDefault="00676FA0" w:rsidP="00DF1B87">
                            <w:pPr>
                              <w:pStyle w:val="Caption"/>
                              <w:ind w:left="0" w:firstLine="0"/>
                              <w:rPr>
                                <w:rFonts w:ascii="Times New Roman" w:eastAsia="Times New Roman" w:hAnsi="Times New Roman" w:cs="Times New Roman"/>
                                <w:noProof/>
                                <w:kern w:val="0"/>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DE4AC" id="_x0000_s1028" type="#_x0000_t202" style="position:absolute;left:0;text-align:left;margin-left:122.05pt;margin-top:243.5pt;width:231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" filled="f" stroked="f">
                <v:textbox style="mso-fit-shape-to-text:t" inset="0,0,0,0">
                  <w:txbxContent>
                    <w:p w14:paraId="1D7CC12F" w14:textId="7E43FD6B" w:rsidR="00676FA0" w:rsidRPr="00A3504F" w:rsidRDefault="00676FA0" w:rsidP="00DF1B87">
                      <w:pPr>
                        <w:pStyle w:val="Caption"/>
                        <w:ind w:left="0" w:firstLine="0"/>
                        <w:rPr>
                          <w:rFonts w:ascii="Times New Roman" w:eastAsia="Times New Roman" w:hAnsi="Times New Roman" w:cs="Times New Roman"/>
                          <w:noProof/>
                          <w:kern w:val="0"/>
                          <w14:ligatures w14:val="none"/>
                        </w:rPr>
                      </w:pPr>
                    </w:p>
                  </w:txbxContent>
                </v:textbox>
                <w10:wrap type="topAndBottom"/>
              </v:shape>
            </w:pict>
          </mc:Fallback>
        </mc:AlternateContent>
      </w:r>
      <w:r w:rsidR="0037785E" w:rsidRPr="00FF676F">
        <w:rPr>
          <w:rFonts w:asciiTheme="minorHAnsi" w:hAnsiTheme="minorHAnsi" w:cstheme="minorHAnsi"/>
          <w:sz w:val="22"/>
          <w:szCs w:val="22"/>
        </w:rPr>
        <w:t>While debugger is paused, click on the “View Binary Data” button adjacent to the variable.</w:t>
      </w:r>
    </w:p>
    <w:p w14:paraId="17831940" w14:textId="2A2BA9B5" w:rsidR="003C6967" w:rsidRDefault="003C6967" w:rsidP="00BF7C0A">
      <w:pPr>
        <w:pStyle w:val="paragraph"/>
        <w:numPr>
          <w:ilvl w:val="1"/>
          <w:numId w:val="26"/>
        </w:numPr>
        <w:spacing w:before="0" w:beforeAutospacing="0" w:after="0" w:afterAutospacing="0" w:line="276" w:lineRule="auto"/>
        <w:textAlignment w:val="baseline"/>
        <w:rPr>
          <w:rFonts w:asciiTheme="minorHAnsi" w:hAnsiTheme="minorHAnsi" w:cstheme="minorHAnsi"/>
          <w:sz w:val="22"/>
          <w:szCs w:val="22"/>
        </w:rPr>
      </w:pPr>
      <w:r w:rsidRPr="00FF676F">
        <w:rPr>
          <w:rFonts w:asciiTheme="minorHAnsi" w:hAnsiTheme="minorHAnsi" w:cstheme="minorHAnsi"/>
          <w:sz w:val="22"/>
          <w:szCs w:val="22"/>
        </w:rPr>
        <w:t xml:space="preserve">This action opens a memory view tab which will show the memory contents in hexadecimal bytes, ASCII-decoded text </w:t>
      </w:r>
      <w:r w:rsidR="00534CCD" w:rsidRPr="00FF676F">
        <w:rPr>
          <w:rFonts w:asciiTheme="minorHAnsi" w:hAnsiTheme="minorHAnsi" w:cstheme="minorHAnsi"/>
          <w:sz w:val="22"/>
          <w:szCs w:val="22"/>
        </w:rPr>
        <w:t>and</w:t>
      </w:r>
      <w:r w:rsidRPr="00FF676F">
        <w:rPr>
          <w:rFonts w:asciiTheme="minorHAnsi" w:hAnsiTheme="minorHAnsi" w:cstheme="minorHAnsi"/>
          <w:sz w:val="22"/>
          <w:szCs w:val="22"/>
        </w:rPr>
        <w:t xml:space="preserve"> address offsets.</w:t>
      </w:r>
    </w:p>
    <w:p w14:paraId="60E61CE8" w14:textId="5EFD5FB3" w:rsidR="00DF1B87" w:rsidRDefault="00DF1B87" w:rsidP="00DF1B87">
      <w:pPr>
        <w:pStyle w:val="paragraph"/>
        <w:keepNext/>
        <w:spacing w:before="0" w:beforeAutospacing="0" w:after="0" w:afterAutospacing="0" w:line="276" w:lineRule="auto"/>
        <w:ind w:left="0" w:firstLine="0"/>
        <w:jc w:val="center"/>
        <w:textAlignment w:val="baseline"/>
      </w:pPr>
      <w:r>
        <w:rPr>
          <w:noProof/>
          <w14:ligatures w14:val="standardContextual"/>
        </w:rPr>
        <w:lastRenderedPageBreak/>
        <mc:AlternateContent>
          <mc:Choice Requires="wps">
            <w:drawing>
              <wp:anchor distT="0" distB="0" distL="114300" distR="114300" simplePos="0" relativeHeight="251658251" behindDoc="0" locked="0" layoutInCell="1" allowOverlap="1" wp14:anchorId="5C212BA1" wp14:editId="4A910E86">
                <wp:simplePos x="0" y="0"/>
                <wp:positionH relativeFrom="column">
                  <wp:posOffset>3725545</wp:posOffset>
                </wp:positionH>
                <wp:positionV relativeFrom="paragraph">
                  <wp:posOffset>480378</wp:posOffset>
                </wp:positionV>
                <wp:extent cx="360000" cy="360000"/>
                <wp:effectExtent l="0" t="0" r="21590" b="21590"/>
                <wp:wrapNone/>
                <wp:docPr id="557167821" name="Rectangle 4"/>
                <wp:cNvGraphicFramePr/>
                <a:graphic xmlns:a="http://schemas.openxmlformats.org/drawingml/2006/main">
                  <a:graphicData uri="http://schemas.microsoft.com/office/word/2010/wordprocessingShape">
                    <wps:wsp>
                      <wps:cNvSpPr/>
                      <wps:spPr>
                        <a:xfrm>
                          <a:off x="0" y="0"/>
                          <a:ext cx="360000" cy="360000"/>
                        </a:xfrm>
                        <a:prstGeom prst="rect">
                          <a:avLst/>
                        </a:prstGeom>
                        <a:no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5FA98F1" id="Rectangle 4" o:spid="_x0000_s1026" style="position:absolute;margin-left:293.35pt;margin-top:37.85pt;width:28.35pt;height:28.3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" filled="f" strokecolor="#e71224" strokeweight=".5mm"/>
            </w:pict>
          </mc:Fallback>
        </mc:AlternateContent>
      </w:r>
      <w:r w:rsidRPr="00D82AB7">
        <w:rPr>
          <w:noProof/>
        </w:rPr>
        <w:drawing>
          <wp:inline distT="0" distB="0" distL="0" distR="0" wp14:anchorId="56728F4F" wp14:editId="63138FFF">
            <wp:extent cx="2933700" cy="2586355"/>
            <wp:effectExtent l="0" t="0" r="0" b="4445"/>
            <wp:docPr id="59815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58240" name=""/>
                    <pic:cNvPicPr/>
                  </pic:nvPicPr>
                  <pic:blipFill>
                    <a:blip r:embed="rId61">
                      <a:extLst>
                        <a:ext uri="{28A0092B-C50C-407E-A947-70E740481C1C}">
                          <a14:useLocalDpi xmlns:a14="http://schemas.microsoft.com/office/drawing/2010/main" val="0"/>
                        </a:ext>
                      </a:extLst>
                    </a:blip>
                    <a:stretch>
                      <a:fillRect/>
                    </a:stretch>
                  </pic:blipFill>
                  <pic:spPr>
                    <a:xfrm>
                      <a:off x="0" y="0"/>
                      <a:ext cx="2933700" cy="2586355"/>
                    </a:xfrm>
                    <a:prstGeom prst="rect">
                      <a:avLst/>
                    </a:prstGeom>
                  </pic:spPr>
                </pic:pic>
              </a:graphicData>
            </a:graphic>
          </wp:inline>
        </w:drawing>
      </w:r>
    </w:p>
    <w:p w14:paraId="59DDAE83" w14:textId="18A60DCB" w:rsidR="00DF1B87" w:rsidRPr="00FF676F" w:rsidRDefault="00DF1B87" w:rsidP="00DF1B87">
      <w:pPr>
        <w:pStyle w:val="Caption"/>
        <w:jc w:val="center"/>
        <w:rPr>
          <w:rFonts w:cstheme="minorHAnsi"/>
          <w:sz w:val="22"/>
          <w:szCs w:val="22"/>
        </w:rPr>
      </w:pPr>
      <w:bookmarkStart w:id="141" w:name="_Toc206776042"/>
      <w:r>
        <w:t xml:space="preserve">Figure </w:t>
      </w:r>
      <w:fldSimple w:instr=" SEQ Figure \* ARABIC ">
        <w:r w:rsidR="001212DB">
          <w:rPr>
            <w:noProof/>
          </w:rPr>
          <w:t>50</w:t>
        </w:r>
      </w:fldSimple>
      <w:r>
        <w:t xml:space="preserve"> View Binary Data button</w:t>
      </w:r>
      <w:bookmarkEnd w:id="141"/>
    </w:p>
    <w:p w14:paraId="06E1FE4B" w14:textId="77777777" w:rsidR="00DF1B87" w:rsidRDefault="00D82AB7" w:rsidP="00DF1B87">
      <w:pPr>
        <w:pStyle w:val="paragraph"/>
        <w:keepNext/>
        <w:spacing w:before="0" w:beforeAutospacing="0" w:after="0" w:afterAutospacing="0" w:line="276" w:lineRule="auto"/>
        <w:ind w:left="720"/>
        <w:jc w:val="center"/>
        <w:textAlignment w:val="baseline"/>
      </w:pPr>
      <w:r>
        <w:rPr>
          <w:noProof/>
        </w:rPr>
        <w:drawing>
          <wp:inline distT="0" distB="0" distL="0" distR="0" wp14:anchorId="767D251E" wp14:editId="5C2AFB85">
            <wp:extent cx="5731510" cy="3354670"/>
            <wp:effectExtent l="0" t="0" r="2540" b="0"/>
            <wp:docPr id="75212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29530" name=""/>
                    <pic:cNvPicPr/>
                  </pic:nvPicPr>
                  <pic:blipFill rotWithShape="1">
                    <a:blip r:embed="rId62"/>
                    <a:srcRect b="6348"/>
                    <a:stretch/>
                  </pic:blipFill>
                  <pic:spPr bwMode="auto">
                    <a:xfrm>
                      <a:off x="0" y="0"/>
                      <a:ext cx="5731510" cy="3354670"/>
                    </a:xfrm>
                    <a:prstGeom prst="rect">
                      <a:avLst/>
                    </a:prstGeom>
                    <a:ln>
                      <a:noFill/>
                    </a:ln>
                    <a:extLst>
                      <a:ext uri="{53640926-AAD7-44D8-BBD7-CCE9431645EC}">
                        <a14:shadowObscured xmlns:a14="http://schemas.microsoft.com/office/drawing/2010/main"/>
                      </a:ext>
                    </a:extLst>
                  </pic:spPr>
                </pic:pic>
              </a:graphicData>
            </a:graphic>
          </wp:inline>
        </w:drawing>
      </w:r>
    </w:p>
    <w:p w14:paraId="6BFD57B4" w14:textId="53C9C87A" w:rsidR="00CA0FC9" w:rsidRDefault="00DF1B87" w:rsidP="00DF1B87">
      <w:pPr>
        <w:pStyle w:val="Caption"/>
        <w:jc w:val="center"/>
      </w:pPr>
      <w:bookmarkStart w:id="142" w:name="_Toc206776043"/>
      <w:r>
        <w:t xml:space="preserve">Figure </w:t>
      </w:r>
      <w:fldSimple w:instr=" SEQ Figure \* ARABIC ">
        <w:r w:rsidR="001212DB">
          <w:rPr>
            <w:noProof/>
          </w:rPr>
          <w:t>51</w:t>
        </w:r>
      </w:fldSimple>
      <w:r>
        <w:t xml:space="preserve"> </w:t>
      </w:r>
      <w:r w:rsidRPr="003E0011">
        <w:t>Memory View</w:t>
      </w:r>
      <w:bookmarkEnd w:id="142"/>
    </w:p>
    <w:p w14:paraId="17133EC6" w14:textId="7BDAA2EF" w:rsidR="00534CCD" w:rsidRPr="00FF676F" w:rsidRDefault="00534CCD" w:rsidP="00BF7C0A">
      <w:pPr>
        <w:pStyle w:val="paragraph"/>
        <w:numPr>
          <w:ilvl w:val="0"/>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FF676F">
        <w:rPr>
          <w:rStyle w:val="normaltextrun"/>
          <w:rFonts w:asciiTheme="minorHAnsi" w:hAnsiTheme="minorHAnsi" w:cstheme="minorHAnsi"/>
          <w:sz w:val="22"/>
          <w:szCs w:val="22"/>
        </w:rPr>
        <w:t>To view and edit memory in a particular address, right</w:t>
      </w:r>
      <w:r w:rsidR="0090317C">
        <w:rPr>
          <w:rStyle w:val="normaltextrun"/>
          <w:rFonts w:asciiTheme="minorHAnsi" w:hAnsiTheme="minorHAnsi" w:cstheme="minorHAnsi"/>
          <w:sz w:val="22"/>
          <w:szCs w:val="22"/>
        </w:rPr>
        <w:t>-</w:t>
      </w:r>
      <w:r w:rsidRPr="00FF676F">
        <w:rPr>
          <w:rStyle w:val="normaltextrun"/>
          <w:rFonts w:asciiTheme="minorHAnsi" w:hAnsiTheme="minorHAnsi" w:cstheme="minorHAnsi"/>
          <w:sz w:val="22"/>
          <w:szCs w:val="22"/>
        </w:rPr>
        <w:t xml:space="preserve">click </w:t>
      </w:r>
      <w:r w:rsidR="0090317C">
        <w:rPr>
          <w:rStyle w:val="normaltextrun"/>
          <w:rFonts w:asciiTheme="minorHAnsi" w:hAnsiTheme="minorHAnsi" w:cstheme="minorHAnsi"/>
          <w:sz w:val="22"/>
          <w:szCs w:val="22"/>
        </w:rPr>
        <w:t xml:space="preserve">on the code space </w:t>
      </w:r>
      <w:r w:rsidRPr="00FF676F">
        <w:rPr>
          <w:rStyle w:val="normaltextrun"/>
          <w:rFonts w:asciiTheme="minorHAnsi" w:hAnsiTheme="minorHAnsi" w:cstheme="minorHAnsi"/>
          <w:sz w:val="22"/>
          <w:szCs w:val="22"/>
        </w:rPr>
        <w:t>and select “Open Memory Viewer”. This will open two panels side by side.</w:t>
      </w:r>
    </w:p>
    <w:p w14:paraId="64A02697" w14:textId="324649F1" w:rsidR="00D82AB7" w:rsidRDefault="00D82AB7" w:rsidP="00F54EC4">
      <w:pPr>
        <w:pStyle w:val="paragraph"/>
        <w:spacing w:before="0" w:beforeAutospacing="0" w:after="0" w:afterAutospacing="0" w:line="276" w:lineRule="auto"/>
        <w:ind w:left="720" w:firstLine="0"/>
        <w:textAlignment w:val="baseline"/>
      </w:pPr>
    </w:p>
    <w:p w14:paraId="3EE4A9B0" w14:textId="77777777" w:rsidR="00DF1B87" w:rsidRDefault="00FF676F" w:rsidP="00DF1B87">
      <w:pPr>
        <w:pStyle w:val="paragraph"/>
        <w:keepNext/>
        <w:spacing w:before="0" w:beforeAutospacing="0" w:after="0" w:afterAutospacing="0" w:line="276" w:lineRule="auto"/>
        <w:ind w:left="360" w:firstLine="0"/>
        <w:jc w:val="center"/>
        <w:textAlignment w:val="baseline"/>
      </w:pPr>
      <w:r w:rsidRPr="00D82AB7">
        <w:rPr>
          <w:noProof/>
        </w:rPr>
        <w:lastRenderedPageBreak/>
        <w:drawing>
          <wp:inline distT="0" distB="0" distL="0" distR="0" wp14:anchorId="1537A1BC" wp14:editId="7A7C34BD">
            <wp:extent cx="4106385" cy="2996760"/>
            <wp:effectExtent l="0" t="0" r="8890" b="0"/>
            <wp:docPr id="168488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80274" name=""/>
                    <pic:cNvPicPr/>
                  </pic:nvPicPr>
                  <pic:blipFill>
                    <a:blip r:embed="rId63">
                      <a:extLst>
                        <a:ext uri="{28A0092B-C50C-407E-A947-70E740481C1C}">
                          <a14:useLocalDpi xmlns:a14="http://schemas.microsoft.com/office/drawing/2010/main" val="0"/>
                        </a:ext>
                      </a:extLst>
                    </a:blip>
                    <a:stretch>
                      <a:fillRect/>
                    </a:stretch>
                  </pic:blipFill>
                  <pic:spPr>
                    <a:xfrm>
                      <a:off x="0" y="0"/>
                      <a:ext cx="4106385" cy="2996760"/>
                    </a:xfrm>
                    <a:prstGeom prst="rect">
                      <a:avLst/>
                    </a:prstGeom>
                  </pic:spPr>
                </pic:pic>
              </a:graphicData>
            </a:graphic>
          </wp:inline>
        </w:drawing>
      </w:r>
    </w:p>
    <w:p w14:paraId="6E2A57D6" w14:textId="5E186AB3" w:rsidR="001E2E53" w:rsidRDefault="00DF1B87" w:rsidP="00DF1B87">
      <w:pPr>
        <w:pStyle w:val="Caption"/>
        <w:jc w:val="center"/>
      </w:pPr>
      <w:bookmarkStart w:id="143" w:name="_Toc206776044"/>
      <w:r>
        <w:t xml:space="preserve">Figure </w:t>
      </w:r>
      <w:fldSimple w:instr=" SEQ Figure \* ARABIC ">
        <w:r w:rsidR="001212DB">
          <w:rPr>
            <w:noProof/>
          </w:rPr>
          <w:t>52</w:t>
        </w:r>
      </w:fldSimple>
      <w:r>
        <w:t xml:space="preserve"> </w:t>
      </w:r>
      <w:r w:rsidRPr="00F63678">
        <w:t>Open Memory Viewer button</w:t>
      </w:r>
      <w:bookmarkEnd w:id="143"/>
    </w:p>
    <w:p w14:paraId="13A4A11F" w14:textId="400C4BA6" w:rsidR="005E46A5" w:rsidRDefault="005E46A5" w:rsidP="00676FA0">
      <w:pPr>
        <w:pStyle w:val="Caption"/>
        <w:ind w:left="0" w:firstLine="0"/>
        <w:rPr>
          <w:rStyle w:val="normaltextrun"/>
        </w:rPr>
      </w:pPr>
    </w:p>
    <w:p w14:paraId="221CC3B4" w14:textId="77777777" w:rsidR="00DF1B87" w:rsidRDefault="00FF676F" w:rsidP="00DF1B87">
      <w:pPr>
        <w:pStyle w:val="paragraph"/>
        <w:keepNext/>
        <w:spacing w:before="0" w:beforeAutospacing="0" w:after="0" w:afterAutospacing="0" w:line="276" w:lineRule="auto"/>
        <w:ind w:left="720"/>
        <w:jc w:val="center"/>
        <w:textAlignment w:val="baseline"/>
      </w:pPr>
      <w:r>
        <w:rPr>
          <w:noProof/>
        </w:rPr>
        <w:drawing>
          <wp:inline distT="0" distB="0" distL="0" distR="0" wp14:anchorId="7816EBC4" wp14:editId="0B7016F7">
            <wp:extent cx="5731510" cy="3331845"/>
            <wp:effectExtent l="0" t="0" r="2540" b="1905"/>
            <wp:docPr id="202273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38878" name=""/>
                    <pic:cNvPicPr/>
                  </pic:nvPicPr>
                  <pic:blipFill rotWithShape="1">
                    <a:blip r:embed="rId64"/>
                    <a:srcRect b="6974"/>
                    <a:stretch/>
                  </pic:blipFill>
                  <pic:spPr bwMode="auto">
                    <a:xfrm>
                      <a:off x="0" y="0"/>
                      <a:ext cx="5731510" cy="3331845"/>
                    </a:xfrm>
                    <a:prstGeom prst="rect">
                      <a:avLst/>
                    </a:prstGeom>
                    <a:ln>
                      <a:noFill/>
                    </a:ln>
                    <a:extLst>
                      <a:ext uri="{53640926-AAD7-44D8-BBD7-CCE9431645EC}">
                        <a14:shadowObscured xmlns:a14="http://schemas.microsoft.com/office/drawing/2010/main"/>
                      </a:ext>
                    </a:extLst>
                  </pic:spPr>
                </pic:pic>
              </a:graphicData>
            </a:graphic>
          </wp:inline>
        </w:drawing>
      </w:r>
    </w:p>
    <w:p w14:paraId="60CB5113" w14:textId="4C9E4E65" w:rsidR="00B45CFB" w:rsidRDefault="00DF1B87" w:rsidP="00DF1B87">
      <w:pPr>
        <w:pStyle w:val="Caption"/>
        <w:jc w:val="center"/>
        <w:rPr>
          <w:rStyle w:val="normaltextrun"/>
        </w:rPr>
      </w:pPr>
      <w:bookmarkStart w:id="144" w:name="_Toc206776045"/>
      <w:r>
        <w:t xml:space="preserve">Figure </w:t>
      </w:r>
      <w:fldSimple w:instr=" SEQ Figure \* ARABIC ">
        <w:r w:rsidR="001212DB">
          <w:rPr>
            <w:noProof/>
          </w:rPr>
          <w:t>53</w:t>
        </w:r>
      </w:fldSimple>
      <w:r>
        <w:t xml:space="preserve"> </w:t>
      </w:r>
      <w:r w:rsidRPr="00372E27">
        <w:t>Memory Edit and Fill panel</w:t>
      </w:r>
      <w:bookmarkEnd w:id="144"/>
    </w:p>
    <w:p w14:paraId="4DDA7831" w14:textId="3CB38A33" w:rsidR="005E46A5" w:rsidRPr="00FF676F" w:rsidRDefault="005E46A5" w:rsidP="00BF7C0A">
      <w:pPr>
        <w:pStyle w:val="paragraph"/>
        <w:numPr>
          <w:ilvl w:val="0"/>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FF676F">
        <w:rPr>
          <w:rStyle w:val="normaltextrun"/>
          <w:rFonts w:asciiTheme="minorHAnsi" w:hAnsiTheme="minorHAnsi" w:cstheme="minorHAnsi"/>
          <w:sz w:val="22"/>
          <w:szCs w:val="22"/>
        </w:rPr>
        <w:t>“Memory” tab on the left side supports the listed features:</w:t>
      </w:r>
    </w:p>
    <w:p w14:paraId="25B2E37F" w14:textId="3BE33767" w:rsidR="005E46A5" w:rsidRPr="00FF676F" w:rsidRDefault="005E46A5" w:rsidP="00BF7C0A">
      <w:pPr>
        <w:pStyle w:val="paragraph"/>
        <w:numPr>
          <w:ilvl w:val="1"/>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FF676F">
        <w:rPr>
          <w:rStyle w:val="normaltextrun"/>
          <w:rFonts w:asciiTheme="minorHAnsi" w:hAnsiTheme="minorHAnsi" w:cstheme="minorHAnsi"/>
          <w:sz w:val="22"/>
          <w:szCs w:val="22"/>
        </w:rPr>
        <w:t>Multiple memory formats – hovering over any byte displays multiple representations of the selected byte.</w:t>
      </w:r>
    </w:p>
    <w:p w14:paraId="084FE749" w14:textId="55F0B320" w:rsidR="005E46A5" w:rsidRPr="00FF676F" w:rsidRDefault="005E46A5" w:rsidP="00BF7C0A">
      <w:pPr>
        <w:pStyle w:val="paragraph"/>
        <w:numPr>
          <w:ilvl w:val="1"/>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FF676F">
        <w:rPr>
          <w:rStyle w:val="normaltextrun"/>
          <w:rFonts w:asciiTheme="minorHAnsi" w:hAnsiTheme="minorHAnsi" w:cstheme="minorHAnsi"/>
          <w:sz w:val="22"/>
          <w:szCs w:val="22"/>
        </w:rPr>
        <w:t>Periodic refresh – When enabled, automatically refreshes memory data.</w:t>
      </w:r>
    </w:p>
    <w:p w14:paraId="21F75D58" w14:textId="19162257" w:rsidR="005E46A5" w:rsidRPr="000E6352" w:rsidRDefault="005E46A5" w:rsidP="00BF7C0A">
      <w:pPr>
        <w:pStyle w:val="paragraph"/>
        <w:numPr>
          <w:ilvl w:val="1"/>
          <w:numId w:val="26"/>
        </w:numPr>
        <w:spacing w:before="0" w:beforeAutospacing="0" w:after="0" w:afterAutospacing="0" w:line="276" w:lineRule="auto"/>
        <w:textAlignment w:val="baseline"/>
        <w:rPr>
          <w:rFonts w:asciiTheme="minorHAnsi" w:hAnsiTheme="minorHAnsi" w:cstheme="minorHAnsi"/>
          <w:sz w:val="22"/>
          <w:szCs w:val="22"/>
        </w:rPr>
      </w:pPr>
      <w:r w:rsidRPr="00FF676F">
        <w:rPr>
          <w:rStyle w:val="normaltextrun"/>
          <w:rFonts w:asciiTheme="minorHAnsi" w:hAnsiTheme="minorHAnsi" w:cstheme="minorHAnsi"/>
          <w:sz w:val="22"/>
          <w:szCs w:val="22"/>
        </w:rPr>
        <w:t>Configurable memory display – customize memory views with options for columns, grouping and formats.</w:t>
      </w:r>
      <w:r w:rsidR="000E6352">
        <w:rPr>
          <w:rStyle w:val="normaltextrun"/>
          <w:rFonts w:asciiTheme="minorHAnsi" w:hAnsiTheme="minorHAnsi" w:cstheme="minorHAnsi"/>
          <w:sz w:val="22"/>
          <w:szCs w:val="22"/>
        </w:rPr>
        <w:br/>
      </w:r>
    </w:p>
    <w:p w14:paraId="1013876D" w14:textId="77777777" w:rsidR="00DF1B87" w:rsidRDefault="000E6352" w:rsidP="00DF1B87">
      <w:pPr>
        <w:pStyle w:val="paragraph"/>
        <w:keepNext/>
        <w:spacing w:before="0" w:beforeAutospacing="0" w:after="0" w:afterAutospacing="0" w:line="276" w:lineRule="auto"/>
        <w:ind w:left="1440" w:firstLine="0"/>
        <w:jc w:val="center"/>
        <w:textAlignment w:val="baseline"/>
      </w:pPr>
      <w:r w:rsidRPr="00D82AB7">
        <w:rPr>
          <w:noProof/>
        </w:rPr>
        <w:lastRenderedPageBreak/>
        <w:drawing>
          <wp:inline distT="0" distB="0" distL="0" distR="0" wp14:anchorId="661D8A97" wp14:editId="165AA2D7">
            <wp:extent cx="2954622" cy="2134948"/>
            <wp:effectExtent l="0" t="0" r="0" b="0"/>
            <wp:docPr id="144930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0502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54622" cy="2134948"/>
                    </a:xfrm>
                    <a:prstGeom prst="rect">
                      <a:avLst/>
                    </a:prstGeom>
                  </pic:spPr>
                </pic:pic>
              </a:graphicData>
            </a:graphic>
          </wp:inline>
        </w:drawing>
      </w:r>
    </w:p>
    <w:p w14:paraId="33204B3A" w14:textId="7C9E869A" w:rsidR="00FF676F" w:rsidRPr="00676FA0" w:rsidRDefault="00DF1B87" w:rsidP="00DF1B87">
      <w:pPr>
        <w:pStyle w:val="Caption"/>
        <w:jc w:val="center"/>
        <w:rPr>
          <w:rStyle w:val="normaltextrun"/>
          <w:rFonts w:cs="Times New Roman"/>
          <w:sz w:val="24"/>
          <w:szCs w:val="24"/>
        </w:rPr>
      </w:pPr>
      <w:bookmarkStart w:id="145" w:name="_Toc206776046"/>
      <w:r>
        <w:t xml:space="preserve">Figure </w:t>
      </w:r>
      <w:fldSimple w:instr=" SEQ Figure \* ARABIC ">
        <w:r w:rsidR="001212DB">
          <w:rPr>
            <w:noProof/>
          </w:rPr>
          <w:t>54</w:t>
        </w:r>
      </w:fldSimple>
      <w:r>
        <w:t xml:space="preserve"> </w:t>
      </w:r>
      <w:r w:rsidRPr="00BC173B">
        <w:t>Memory display in multiple formats</w:t>
      </w:r>
      <w:bookmarkEnd w:id="145"/>
    </w:p>
    <w:p w14:paraId="00EF5BAE" w14:textId="12512A40" w:rsidR="005E46A5" w:rsidRPr="00FF676F" w:rsidRDefault="005E46A5" w:rsidP="00BF7C0A">
      <w:pPr>
        <w:pStyle w:val="paragraph"/>
        <w:numPr>
          <w:ilvl w:val="0"/>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FF676F">
        <w:rPr>
          <w:rStyle w:val="normaltextrun"/>
          <w:rFonts w:asciiTheme="minorHAnsi" w:hAnsiTheme="minorHAnsi" w:cstheme="minorHAnsi"/>
          <w:sz w:val="22"/>
          <w:szCs w:val="22"/>
        </w:rPr>
        <w:t>Whereas the customized memory panel at the right supports memory editing and memory filling capabilities.</w:t>
      </w:r>
    </w:p>
    <w:p w14:paraId="6397FD26" w14:textId="0C1EF778" w:rsidR="005E46A5" w:rsidRPr="00FF676F" w:rsidRDefault="005E46A5" w:rsidP="00BF7C0A">
      <w:pPr>
        <w:pStyle w:val="paragraph"/>
        <w:numPr>
          <w:ilvl w:val="1"/>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A36874">
        <w:rPr>
          <w:rStyle w:val="normaltextrun"/>
          <w:rFonts w:asciiTheme="minorHAnsi" w:hAnsiTheme="minorHAnsi" w:cstheme="minorHAnsi"/>
          <w:b/>
          <w:bCs/>
          <w:sz w:val="22"/>
          <w:szCs w:val="22"/>
        </w:rPr>
        <w:t>Memory edit</w:t>
      </w:r>
      <w:r w:rsidRPr="00FF676F">
        <w:rPr>
          <w:rStyle w:val="normaltextrun"/>
          <w:rFonts w:asciiTheme="minorHAnsi" w:hAnsiTheme="minorHAnsi" w:cstheme="minorHAnsi"/>
          <w:sz w:val="22"/>
          <w:szCs w:val="22"/>
        </w:rPr>
        <w:t xml:space="preserve"> </w:t>
      </w:r>
      <w:r w:rsidR="008F7CC3" w:rsidRPr="00FF676F">
        <w:rPr>
          <w:rStyle w:val="normaltextrun"/>
          <w:rFonts w:asciiTheme="minorHAnsi" w:hAnsiTheme="minorHAnsi" w:cstheme="minorHAnsi"/>
          <w:sz w:val="22"/>
          <w:szCs w:val="22"/>
        </w:rPr>
        <w:t>–</w:t>
      </w:r>
      <w:r w:rsidRPr="00FF676F">
        <w:rPr>
          <w:rStyle w:val="normaltextrun"/>
          <w:rFonts w:asciiTheme="minorHAnsi" w:hAnsiTheme="minorHAnsi" w:cstheme="minorHAnsi"/>
          <w:sz w:val="22"/>
          <w:szCs w:val="22"/>
        </w:rPr>
        <w:t xml:space="preserve"> </w:t>
      </w:r>
      <w:r w:rsidR="008F7CC3" w:rsidRPr="00FF676F">
        <w:rPr>
          <w:rStyle w:val="normaltextrun"/>
          <w:rFonts w:asciiTheme="minorHAnsi" w:hAnsiTheme="minorHAnsi" w:cstheme="minorHAnsi"/>
          <w:sz w:val="22"/>
          <w:szCs w:val="22"/>
        </w:rPr>
        <w:t>this allows the user to modify a specific memory address.</w:t>
      </w:r>
    </w:p>
    <w:p w14:paraId="2F412A89" w14:textId="69BD42FC" w:rsidR="008F7CC3" w:rsidRPr="00FF676F" w:rsidRDefault="008F7CC3" w:rsidP="00BF7C0A">
      <w:pPr>
        <w:pStyle w:val="paragraph"/>
        <w:numPr>
          <w:ilvl w:val="2"/>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FF676F">
        <w:rPr>
          <w:rStyle w:val="normaltextrun"/>
          <w:rFonts w:asciiTheme="minorHAnsi" w:hAnsiTheme="minorHAnsi" w:cstheme="minorHAnsi"/>
          <w:sz w:val="22"/>
          <w:szCs w:val="22"/>
        </w:rPr>
        <w:t>Enter the target memory address and the byte value to be written, and then click “Edit”.</w:t>
      </w:r>
    </w:p>
    <w:p w14:paraId="7F334AB5" w14:textId="29B53414" w:rsidR="008F7CC3" w:rsidRPr="00FF676F" w:rsidRDefault="008F7CC3" w:rsidP="00BF7C0A">
      <w:pPr>
        <w:pStyle w:val="paragraph"/>
        <w:numPr>
          <w:ilvl w:val="2"/>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FF676F">
        <w:rPr>
          <w:rStyle w:val="normaltextrun"/>
          <w:rFonts w:asciiTheme="minorHAnsi" w:hAnsiTheme="minorHAnsi" w:cstheme="minorHAnsi"/>
          <w:sz w:val="22"/>
          <w:szCs w:val="22"/>
        </w:rPr>
        <w:t>This will write the specific value to the address. To verify this</w:t>
      </w:r>
      <w:r w:rsidR="00CA217F">
        <w:rPr>
          <w:rStyle w:val="normaltextrun"/>
          <w:rFonts w:asciiTheme="minorHAnsi" w:hAnsiTheme="minorHAnsi" w:cstheme="minorHAnsi"/>
          <w:sz w:val="22"/>
          <w:szCs w:val="22"/>
        </w:rPr>
        <w:t xml:space="preserve">, </w:t>
      </w:r>
      <w:r w:rsidRPr="00FF676F">
        <w:rPr>
          <w:rStyle w:val="normaltextrun"/>
          <w:rFonts w:asciiTheme="minorHAnsi" w:hAnsiTheme="minorHAnsi" w:cstheme="minorHAnsi"/>
          <w:sz w:val="22"/>
          <w:szCs w:val="22"/>
        </w:rPr>
        <w:t>users can check by enabling the “Periodic Refresh” option.</w:t>
      </w:r>
    </w:p>
    <w:p w14:paraId="5F63A86D" w14:textId="61388D13" w:rsidR="008F7CC3" w:rsidRPr="00FF676F" w:rsidRDefault="008F7CC3" w:rsidP="00BF7C0A">
      <w:pPr>
        <w:pStyle w:val="paragraph"/>
        <w:numPr>
          <w:ilvl w:val="1"/>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A36874">
        <w:rPr>
          <w:rStyle w:val="normaltextrun"/>
          <w:rFonts w:asciiTheme="minorHAnsi" w:hAnsiTheme="minorHAnsi" w:cstheme="minorHAnsi"/>
          <w:b/>
          <w:bCs/>
          <w:sz w:val="22"/>
          <w:szCs w:val="22"/>
        </w:rPr>
        <w:t>Memory Fill</w:t>
      </w:r>
      <w:r w:rsidRPr="00FF676F">
        <w:rPr>
          <w:rStyle w:val="normaltextrun"/>
          <w:rFonts w:asciiTheme="minorHAnsi" w:hAnsiTheme="minorHAnsi" w:cstheme="minorHAnsi"/>
          <w:sz w:val="22"/>
          <w:szCs w:val="22"/>
        </w:rPr>
        <w:t xml:space="preserve"> – this allows filling a memory block </w:t>
      </w:r>
      <w:r w:rsidR="00EA0669" w:rsidRPr="00FF676F">
        <w:rPr>
          <w:rStyle w:val="normaltextrun"/>
          <w:rFonts w:asciiTheme="minorHAnsi" w:hAnsiTheme="minorHAnsi" w:cstheme="minorHAnsi"/>
          <w:sz w:val="22"/>
          <w:szCs w:val="22"/>
        </w:rPr>
        <w:t>with specific fill value.</w:t>
      </w:r>
    </w:p>
    <w:p w14:paraId="0D83814B" w14:textId="26ACF569" w:rsidR="00EA0669" w:rsidRPr="00FF676F" w:rsidRDefault="00EA0669" w:rsidP="00BF7C0A">
      <w:pPr>
        <w:pStyle w:val="paragraph"/>
        <w:numPr>
          <w:ilvl w:val="2"/>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FF676F">
        <w:rPr>
          <w:rStyle w:val="normaltextrun"/>
          <w:rFonts w:asciiTheme="minorHAnsi" w:hAnsiTheme="minorHAnsi" w:cstheme="minorHAnsi"/>
          <w:sz w:val="22"/>
          <w:szCs w:val="22"/>
        </w:rPr>
        <w:t>Start Address: Beginning address of the memory region to start filling.</w:t>
      </w:r>
    </w:p>
    <w:p w14:paraId="0A54EAC2" w14:textId="551FCE63" w:rsidR="00EA0669" w:rsidRPr="00FF676F" w:rsidRDefault="00EA0669" w:rsidP="00BF7C0A">
      <w:pPr>
        <w:pStyle w:val="paragraph"/>
        <w:numPr>
          <w:ilvl w:val="2"/>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FF676F">
        <w:rPr>
          <w:rStyle w:val="normaltextrun"/>
          <w:rFonts w:asciiTheme="minorHAnsi" w:hAnsiTheme="minorHAnsi" w:cstheme="minorHAnsi"/>
          <w:sz w:val="22"/>
          <w:szCs w:val="22"/>
        </w:rPr>
        <w:t>Size: Total number of bytes to fill.</w:t>
      </w:r>
    </w:p>
    <w:p w14:paraId="138ADE47" w14:textId="445BA1E1" w:rsidR="00EA0669" w:rsidRPr="00FF676F" w:rsidRDefault="00EA0669" w:rsidP="00BF7C0A">
      <w:pPr>
        <w:pStyle w:val="paragraph"/>
        <w:numPr>
          <w:ilvl w:val="2"/>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FF676F">
        <w:rPr>
          <w:rStyle w:val="normaltextrun"/>
          <w:rFonts w:asciiTheme="minorHAnsi" w:hAnsiTheme="minorHAnsi" w:cstheme="minorHAnsi"/>
          <w:sz w:val="22"/>
          <w:szCs w:val="22"/>
        </w:rPr>
        <w:t>Fill value: The value (in hex) to repeatedly write into memory.</w:t>
      </w:r>
    </w:p>
    <w:p w14:paraId="536DEBF0" w14:textId="00DD43A4" w:rsidR="00EA0669" w:rsidRPr="00FF676F" w:rsidRDefault="00EA0669" w:rsidP="00BF7C0A">
      <w:pPr>
        <w:pStyle w:val="paragraph"/>
        <w:numPr>
          <w:ilvl w:val="2"/>
          <w:numId w:val="26"/>
        </w:numPr>
        <w:spacing w:before="0" w:beforeAutospacing="0" w:after="0" w:afterAutospacing="0" w:line="276" w:lineRule="auto"/>
        <w:textAlignment w:val="baseline"/>
        <w:rPr>
          <w:rStyle w:val="normaltextrun"/>
          <w:rFonts w:asciiTheme="minorHAnsi" w:hAnsiTheme="minorHAnsi" w:cstheme="minorHAnsi"/>
          <w:sz w:val="22"/>
          <w:szCs w:val="22"/>
        </w:rPr>
      </w:pPr>
      <w:r w:rsidRPr="00FF676F">
        <w:rPr>
          <w:rStyle w:val="normaltextrun"/>
          <w:rFonts w:asciiTheme="minorHAnsi" w:hAnsiTheme="minorHAnsi" w:cstheme="minorHAnsi"/>
          <w:sz w:val="22"/>
          <w:szCs w:val="22"/>
        </w:rPr>
        <w:t>Width: Number of bytes written per step (1, 2, 3 or 4).</w:t>
      </w:r>
    </w:p>
    <w:p w14:paraId="0548D148" w14:textId="1F116A59" w:rsidR="00EA0669" w:rsidRPr="0097793F" w:rsidRDefault="00EA0669" w:rsidP="00C44299">
      <w:pPr>
        <w:pStyle w:val="paragraph"/>
        <w:spacing w:before="0" w:beforeAutospacing="0" w:after="0" w:afterAutospacing="0" w:line="276" w:lineRule="auto"/>
        <w:ind w:left="0" w:firstLine="0"/>
        <w:textAlignment w:val="baseline"/>
        <w:rPr>
          <w:rStyle w:val="normaltextrun"/>
          <w:rFonts w:asciiTheme="minorHAnsi" w:hAnsiTheme="minorHAnsi" w:cstheme="minorHAnsi"/>
          <w:b/>
          <w:bCs/>
          <w:sz w:val="22"/>
          <w:szCs w:val="22"/>
        </w:rPr>
      </w:pPr>
      <w:r w:rsidRPr="0097793F">
        <w:rPr>
          <w:rStyle w:val="normaltextrun"/>
          <w:rFonts w:asciiTheme="minorHAnsi" w:hAnsiTheme="minorHAnsi" w:cstheme="minorHAnsi"/>
          <w:b/>
          <w:bCs/>
          <w:sz w:val="22"/>
          <w:szCs w:val="22"/>
        </w:rPr>
        <w:t>Note:</w:t>
      </w:r>
    </w:p>
    <w:p w14:paraId="27BA0C4E" w14:textId="49AD637A" w:rsidR="00EA0669" w:rsidRDefault="00C44299" w:rsidP="00C44299">
      <w:pPr>
        <w:pStyle w:val="paragraph"/>
        <w:spacing w:before="0" w:beforeAutospacing="0" w:after="0" w:afterAutospacing="0" w:line="276" w:lineRule="auto"/>
        <w:ind w:left="0" w:firstLine="0"/>
        <w:textAlignment w:val="baseline"/>
        <w:rPr>
          <w:rStyle w:val="normaltextrun"/>
          <w:rFonts w:asciiTheme="minorHAnsi" w:hAnsiTheme="minorHAnsi" w:cstheme="minorHAnsi"/>
          <w:sz w:val="22"/>
          <w:szCs w:val="22"/>
        </w:rPr>
      </w:pPr>
      <w:r w:rsidRPr="00C44299">
        <w:rPr>
          <w:rStyle w:val="normaltextrun"/>
          <w:rFonts w:asciiTheme="minorHAnsi" w:hAnsiTheme="minorHAnsi" w:cstheme="minorHAnsi"/>
          <w:sz w:val="22"/>
          <w:szCs w:val="22"/>
        </w:rPr>
        <w:t>Always choose a fill value that fits within the selected width. If it’s smaller, the extension will safely pad it with zeros.</w:t>
      </w:r>
      <w:r>
        <w:rPr>
          <w:rStyle w:val="normaltextrun"/>
          <w:rFonts w:asciiTheme="minorHAnsi" w:hAnsiTheme="minorHAnsi" w:cstheme="minorHAnsi"/>
          <w:sz w:val="22"/>
          <w:szCs w:val="22"/>
        </w:rPr>
        <w:t xml:space="preserve"> </w:t>
      </w:r>
      <w:r w:rsidR="00EA0669" w:rsidRPr="00FF676F">
        <w:rPr>
          <w:rStyle w:val="normaltextrun"/>
          <w:rFonts w:asciiTheme="minorHAnsi" w:hAnsiTheme="minorHAnsi" w:cstheme="minorHAnsi"/>
          <w:sz w:val="22"/>
          <w:szCs w:val="22"/>
        </w:rPr>
        <w:t>For example:</w:t>
      </w:r>
    </w:p>
    <w:p w14:paraId="5B7B4BA3" w14:textId="3149AB3C" w:rsidR="0097793F" w:rsidRDefault="00C44299" w:rsidP="00BF7C0A">
      <w:pPr>
        <w:pStyle w:val="paragraph"/>
        <w:numPr>
          <w:ilvl w:val="0"/>
          <w:numId w:val="27"/>
        </w:numPr>
        <w:spacing w:before="0" w:beforeAutospacing="0" w:after="0" w:afterAutospacing="0" w:line="276" w:lineRule="auto"/>
        <w:textAlignment w:val="baseline"/>
        <w:rPr>
          <w:rStyle w:val="normaltextrun"/>
          <w:rFonts w:asciiTheme="minorHAnsi" w:hAnsiTheme="minorHAnsi" w:cstheme="minorHAnsi"/>
          <w:sz w:val="22"/>
          <w:szCs w:val="22"/>
        </w:rPr>
      </w:pPr>
      <w:r w:rsidRPr="00C44299">
        <w:rPr>
          <w:rStyle w:val="normaltextrun"/>
          <w:rFonts w:asciiTheme="minorHAnsi" w:hAnsiTheme="minorHAnsi" w:cstheme="minorHAnsi"/>
          <w:sz w:val="22"/>
          <w:szCs w:val="22"/>
        </w:rPr>
        <w:t>If width is set to 1 byte, you can enter values like 0xFF but values larger than one byte is not allowed.</w:t>
      </w:r>
    </w:p>
    <w:p w14:paraId="1D6CBEDC" w14:textId="0F0E0786" w:rsidR="005E46A5" w:rsidRPr="00C44299" w:rsidRDefault="00C44299" w:rsidP="00BF7C0A">
      <w:pPr>
        <w:pStyle w:val="paragraph"/>
        <w:numPr>
          <w:ilvl w:val="0"/>
          <w:numId w:val="27"/>
        </w:numPr>
        <w:spacing w:before="0" w:beforeAutospacing="0" w:after="0" w:afterAutospacing="0" w:line="276" w:lineRule="auto"/>
        <w:textAlignment w:val="baseline"/>
        <w:rPr>
          <w:rStyle w:val="normaltextrun"/>
          <w:rFonts w:asciiTheme="minorHAnsi" w:hAnsiTheme="minorHAnsi" w:cstheme="minorHAnsi"/>
          <w:sz w:val="22"/>
          <w:szCs w:val="22"/>
        </w:rPr>
      </w:pPr>
      <w:r w:rsidRPr="00C44299">
        <w:rPr>
          <w:rStyle w:val="normaltextrun"/>
          <w:rFonts w:asciiTheme="minorHAnsi" w:hAnsiTheme="minorHAnsi" w:cstheme="minorHAnsi"/>
          <w:sz w:val="22"/>
          <w:szCs w:val="22"/>
        </w:rPr>
        <w:t>If the fill value is shorter that the selected width, it will be automatically padded with zeros to match the width. Example: Fill value: 0xFF and Width: 4 bytes, the memory will be filed as: 0x000000FF</w:t>
      </w:r>
      <w:r w:rsidR="00E40AA7">
        <w:rPr>
          <w:rStyle w:val="normaltextrun"/>
          <w:rFonts w:asciiTheme="minorHAnsi" w:hAnsiTheme="minorHAnsi" w:cstheme="minorHAnsi"/>
          <w:sz w:val="22"/>
          <w:szCs w:val="22"/>
        </w:rPr>
        <w:t>.</w:t>
      </w:r>
      <w:r w:rsidR="00E40AA7">
        <w:rPr>
          <w:rStyle w:val="normaltextrun"/>
          <w:rFonts w:asciiTheme="minorHAnsi" w:hAnsiTheme="minorHAnsi" w:cstheme="minorHAnsi"/>
          <w:sz w:val="22"/>
          <w:szCs w:val="22"/>
        </w:rPr>
        <w:br/>
      </w:r>
    </w:p>
    <w:p w14:paraId="0BC978AE" w14:textId="382D0D74" w:rsidR="0031438C" w:rsidRPr="009217E4" w:rsidRDefault="00E638BA" w:rsidP="009217E4">
      <w:pPr>
        <w:pStyle w:val="Heading3"/>
      </w:pPr>
      <w:bookmarkStart w:id="146" w:name="_Toc200360509"/>
      <w:bookmarkStart w:id="147" w:name="_Toc206760623"/>
      <w:r w:rsidRPr="009217E4">
        <w:t>Disassembly Viewer</w:t>
      </w:r>
      <w:bookmarkEnd w:id="146"/>
      <w:bookmarkEnd w:id="147"/>
    </w:p>
    <w:p w14:paraId="0374EC86" w14:textId="10943D57" w:rsidR="00900C54" w:rsidRPr="00900C54" w:rsidRDefault="00900C54" w:rsidP="00900C54">
      <w:pPr>
        <w:ind w:left="0" w:firstLine="0"/>
      </w:pPr>
      <w:r w:rsidRPr="00900C54">
        <w:rPr>
          <w:b/>
          <w:bCs/>
        </w:rPr>
        <w:t>Purpose:</w:t>
      </w:r>
      <w:r>
        <w:t xml:space="preserve"> </w:t>
      </w:r>
      <w:r w:rsidRPr="0031438C">
        <w:rPr>
          <w:lang w:val="en-US"/>
        </w:rPr>
        <w:t>The Disassembly View displays low-level machine instructions alongside their corresponding memory addresses and decode operations</w:t>
      </w:r>
      <w:r>
        <w:rPr>
          <w:lang w:val="en-US"/>
        </w:rPr>
        <w:t>.</w:t>
      </w:r>
      <w:r w:rsidR="002A1E0D">
        <w:rPr>
          <w:lang w:val="en-US"/>
        </w:rPr>
        <w:br/>
      </w:r>
    </w:p>
    <w:p w14:paraId="1E5D8193" w14:textId="23CEF046" w:rsidR="0031438C" w:rsidRPr="00301A84" w:rsidRDefault="0031438C" w:rsidP="00F54EC4">
      <w:pPr>
        <w:ind w:left="360"/>
        <w:rPr>
          <w:b/>
          <w:bCs/>
          <w:lang w:val="en-US"/>
        </w:rPr>
      </w:pPr>
      <w:r w:rsidRPr="00301A84">
        <w:rPr>
          <w:b/>
          <w:bCs/>
          <w:lang w:val="en-US"/>
        </w:rPr>
        <w:t>Steps:</w:t>
      </w:r>
    </w:p>
    <w:p w14:paraId="561CFAA6" w14:textId="6623C29E" w:rsidR="002A1E0D" w:rsidRDefault="00CA217F" w:rsidP="00BF7C0A">
      <w:pPr>
        <w:pStyle w:val="ListParagraph"/>
        <w:numPr>
          <w:ilvl w:val="0"/>
          <w:numId w:val="17"/>
        </w:numPr>
        <w:rPr>
          <w:lang w:val="en-US"/>
        </w:rPr>
      </w:pPr>
      <w:r>
        <w:rPr>
          <w:lang w:val="en-US"/>
        </w:rPr>
        <w:t>Right</w:t>
      </w:r>
      <w:r w:rsidR="0090317C">
        <w:rPr>
          <w:lang w:val="en-US"/>
        </w:rPr>
        <w:t>-</w:t>
      </w:r>
      <w:r>
        <w:rPr>
          <w:lang w:val="en-US"/>
        </w:rPr>
        <w:t>click</w:t>
      </w:r>
      <w:r w:rsidR="0090317C">
        <w:rPr>
          <w:lang w:val="en-US"/>
        </w:rPr>
        <w:t xml:space="preserve"> on the code space</w:t>
      </w:r>
      <w:r>
        <w:rPr>
          <w:lang w:val="en-US"/>
        </w:rPr>
        <w:t xml:space="preserve"> and select “Open Advanced Disassembly Viewer” during an active debug session.</w:t>
      </w:r>
      <w:r w:rsidR="00FA66A8">
        <w:rPr>
          <w:lang w:val="en-US"/>
        </w:rPr>
        <w:br/>
      </w:r>
    </w:p>
    <w:p w14:paraId="4241D923" w14:textId="77777777" w:rsidR="00DF1B87" w:rsidRDefault="002A1E0D" w:rsidP="00DF1B87">
      <w:pPr>
        <w:keepNext/>
        <w:ind w:left="360" w:firstLine="0"/>
        <w:jc w:val="center"/>
      </w:pPr>
      <w:r w:rsidRPr="00D82AB7">
        <w:rPr>
          <w:noProof/>
        </w:rPr>
        <w:lastRenderedPageBreak/>
        <w:drawing>
          <wp:inline distT="0" distB="0" distL="0" distR="0" wp14:anchorId="3B1570DF" wp14:editId="4097E797">
            <wp:extent cx="4089556" cy="2947326"/>
            <wp:effectExtent l="0" t="0" r="6350" b="5715"/>
            <wp:docPr id="212440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3478" name=""/>
                    <pic:cNvPicPr/>
                  </pic:nvPicPr>
                  <pic:blipFill>
                    <a:blip r:embed="rId66">
                      <a:extLst>
                        <a:ext uri="{28A0092B-C50C-407E-A947-70E740481C1C}">
                          <a14:useLocalDpi xmlns:a14="http://schemas.microsoft.com/office/drawing/2010/main" val="0"/>
                        </a:ext>
                      </a:extLst>
                    </a:blip>
                    <a:stretch>
                      <a:fillRect/>
                    </a:stretch>
                  </pic:blipFill>
                  <pic:spPr>
                    <a:xfrm>
                      <a:off x="0" y="0"/>
                      <a:ext cx="4089556" cy="2947326"/>
                    </a:xfrm>
                    <a:prstGeom prst="rect">
                      <a:avLst/>
                    </a:prstGeom>
                  </pic:spPr>
                </pic:pic>
              </a:graphicData>
            </a:graphic>
          </wp:inline>
        </w:drawing>
      </w:r>
    </w:p>
    <w:p w14:paraId="6FF0BE24" w14:textId="4125ACB2" w:rsidR="001F745D" w:rsidRDefault="00DF1B87" w:rsidP="00DF1B87">
      <w:pPr>
        <w:pStyle w:val="Caption"/>
        <w:jc w:val="center"/>
      </w:pPr>
      <w:bookmarkStart w:id="148" w:name="_Toc206776047"/>
      <w:r>
        <w:t xml:space="preserve">Figure </w:t>
      </w:r>
      <w:fldSimple w:instr=" SEQ Figure \* ARABIC ">
        <w:r w:rsidR="001212DB">
          <w:rPr>
            <w:noProof/>
          </w:rPr>
          <w:t>55</w:t>
        </w:r>
      </w:fldSimple>
      <w:r>
        <w:t xml:space="preserve"> </w:t>
      </w:r>
      <w:r w:rsidRPr="001C6E9A">
        <w:t>Open Advanced Disassembly Viewer button</w:t>
      </w:r>
      <w:bookmarkEnd w:id="148"/>
    </w:p>
    <w:p w14:paraId="0EA20A3B" w14:textId="123261F8" w:rsidR="0031438C" w:rsidRDefault="0031438C" w:rsidP="00BF7C0A">
      <w:pPr>
        <w:pStyle w:val="ListParagraph"/>
        <w:numPr>
          <w:ilvl w:val="0"/>
          <w:numId w:val="17"/>
        </w:numPr>
        <w:rPr>
          <w:lang w:val="en-US"/>
        </w:rPr>
      </w:pPr>
      <w:r>
        <w:rPr>
          <w:lang w:val="en-US"/>
        </w:rPr>
        <w:t>The basic disassembly view at the left will display the disassembly and facilitates setting breakpoint at a specific address.</w:t>
      </w:r>
    </w:p>
    <w:p w14:paraId="3FC5A75B" w14:textId="02F59429" w:rsidR="0031438C" w:rsidRDefault="0031438C" w:rsidP="00BF7C0A">
      <w:pPr>
        <w:pStyle w:val="ListParagraph"/>
        <w:numPr>
          <w:ilvl w:val="0"/>
          <w:numId w:val="17"/>
        </w:numPr>
        <w:rPr>
          <w:lang w:val="en-US"/>
        </w:rPr>
      </w:pPr>
      <w:r>
        <w:rPr>
          <w:lang w:val="en-US"/>
        </w:rPr>
        <w:t>The custom disassembly panel at the right</w:t>
      </w:r>
      <w:r w:rsidR="00A076C5">
        <w:rPr>
          <w:lang w:val="en-US"/>
        </w:rPr>
        <w:t xml:space="preserve"> adds navigation controls:</w:t>
      </w:r>
    </w:p>
    <w:p w14:paraId="4C773EE6" w14:textId="6C933DB8" w:rsidR="00A076C5" w:rsidRDefault="00A076C5" w:rsidP="00BF7C0A">
      <w:pPr>
        <w:pStyle w:val="ListParagraph"/>
        <w:numPr>
          <w:ilvl w:val="0"/>
          <w:numId w:val="18"/>
        </w:numPr>
        <w:rPr>
          <w:lang w:val="en-US"/>
        </w:rPr>
      </w:pPr>
      <w:r>
        <w:rPr>
          <w:lang w:val="en-US"/>
        </w:rPr>
        <w:t>Address Input: To jump directly to a specific address to view its corresponding instruction.</w:t>
      </w:r>
    </w:p>
    <w:p w14:paraId="71EF1062" w14:textId="11C84093" w:rsidR="00A076C5" w:rsidRDefault="00A076C5" w:rsidP="00BF7C0A">
      <w:pPr>
        <w:pStyle w:val="ListParagraph"/>
        <w:numPr>
          <w:ilvl w:val="0"/>
          <w:numId w:val="18"/>
        </w:numPr>
        <w:rPr>
          <w:lang w:val="en-US"/>
        </w:rPr>
      </w:pPr>
      <w:r>
        <w:rPr>
          <w:lang w:val="en-US"/>
        </w:rPr>
        <w:t>Go to PC: Instantly scrolls to the current Program Counter, helping track the instruction currently being executed.</w:t>
      </w:r>
    </w:p>
    <w:p w14:paraId="42693CF0" w14:textId="77777777" w:rsidR="00A076C5" w:rsidRDefault="00A076C5" w:rsidP="00BF7C0A">
      <w:pPr>
        <w:pStyle w:val="ListParagraph"/>
        <w:numPr>
          <w:ilvl w:val="0"/>
          <w:numId w:val="18"/>
        </w:numPr>
        <w:rPr>
          <w:lang w:val="en-US"/>
        </w:rPr>
      </w:pPr>
      <w:r>
        <w:rPr>
          <w:lang w:val="en-US"/>
        </w:rPr>
        <w:t>Go Back: Navigates to the previously viewed disassembly address.</w:t>
      </w:r>
    </w:p>
    <w:p w14:paraId="4247D8DB" w14:textId="59BED1B0" w:rsidR="00E638BA" w:rsidRPr="00E038A3" w:rsidRDefault="00A076C5" w:rsidP="00BF7C0A">
      <w:pPr>
        <w:pStyle w:val="ListParagraph"/>
        <w:numPr>
          <w:ilvl w:val="0"/>
          <w:numId w:val="18"/>
        </w:numPr>
        <w:rPr>
          <w:lang w:val="en-US"/>
        </w:rPr>
      </w:pPr>
      <w:r>
        <w:rPr>
          <w:lang w:val="en-US"/>
        </w:rPr>
        <w:t xml:space="preserve">Go Forward: Returns to the next address in the history. </w:t>
      </w:r>
      <w:r w:rsidR="00084BD3">
        <w:rPr>
          <w:lang w:val="en-US"/>
        </w:rPr>
        <w:br/>
      </w:r>
    </w:p>
    <w:p w14:paraId="5C1A87C1" w14:textId="77777777" w:rsidR="00DF1B87" w:rsidRDefault="00E638BA" w:rsidP="00DF1B87">
      <w:pPr>
        <w:keepNext/>
        <w:jc w:val="center"/>
      </w:pPr>
      <w:r>
        <w:rPr>
          <w:noProof/>
        </w:rPr>
        <w:drawing>
          <wp:inline distT="0" distB="0" distL="0" distR="0" wp14:anchorId="6072F86A" wp14:editId="5E02A5B8">
            <wp:extent cx="5731510" cy="3309620"/>
            <wp:effectExtent l="0" t="0" r="2540" b="5080"/>
            <wp:docPr id="1245010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10643" name=""/>
                    <pic:cNvPicPr/>
                  </pic:nvPicPr>
                  <pic:blipFill rotWithShape="1">
                    <a:blip r:embed="rId67"/>
                    <a:srcRect b="7600"/>
                    <a:stretch/>
                  </pic:blipFill>
                  <pic:spPr bwMode="auto">
                    <a:xfrm>
                      <a:off x="0" y="0"/>
                      <a:ext cx="5731510" cy="3309620"/>
                    </a:xfrm>
                    <a:prstGeom prst="rect">
                      <a:avLst/>
                    </a:prstGeom>
                    <a:ln>
                      <a:noFill/>
                    </a:ln>
                    <a:extLst>
                      <a:ext uri="{53640926-AAD7-44D8-BBD7-CCE9431645EC}">
                        <a14:shadowObscured xmlns:a14="http://schemas.microsoft.com/office/drawing/2010/main"/>
                      </a:ext>
                    </a:extLst>
                  </pic:spPr>
                </pic:pic>
              </a:graphicData>
            </a:graphic>
          </wp:inline>
        </w:drawing>
      </w:r>
    </w:p>
    <w:p w14:paraId="5679D2FE" w14:textId="6C30FC8A" w:rsidR="00E038A3" w:rsidRPr="00676FA0" w:rsidRDefault="00DF1B87" w:rsidP="00DF1B87">
      <w:pPr>
        <w:pStyle w:val="Caption"/>
        <w:jc w:val="center"/>
      </w:pPr>
      <w:bookmarkStart w:id="149" w:name="_Toc206776048"/>
      <w:r>
        <w:t xml:space="preserve">Figure </w:t>
      </w:r>
      <w:fldSimple w:instr=" SEQ Figure \* ARABIC ">
        <w:r w:rsidR="001212DB">
          <w:rPr>
            <w:noProof/>
          </w:rPr>
          <w:t>56</w:t>
        </w:r>
      </w:fldSimple>
      <w:r>
        <w:t xml:space="preserve"> </w:t>
      </w:r>
      <w:r w:rsidRPr="00392CE6">
        <w:t>Advanced Disassembly Panel</w:t>
      </w:r>
      <w:bookmarkEnd w:id="149"/>
    </w:p>
    <w:p w14:paraId="4D6523C0" w14:textId="6BD6E4D8" w:rsidR="00E638BA" w:rsidRPr="009217E4" w:rsidRDefault="00E638BA" w:rsidP="009217E4">
      <w:pPr>
        <w:pStyle w:val="Heading3"/>
      </w:pPr>
      <w:bookmarkStart w:id="150" w:name="_Toc200360510"/>
      <w:bookmarkStart w:id="151" w:name="_Toc206760624"/>
      <w:r w:rsidRPr="009217E4">
        <w:lastRenderedPageBreak/>
        <w:t>Logging</w:t>
      </w:r>
      <w:bookmarkEnd w:id="150"/>
      <w:bookmarkEnd w:id="151"/>
    </w:p>
    <w:p w14:paraId="1B1937E6" w14:textId="59192715" w:rsidR="00487472" w:rsidRPr="00075641" w:rsidRDefault="00075641" w:rsidP="00BF7C0A">
      <w:pPr>
        <w:pStyle w:val="paragraph"/>
        <w:numPr>
          <w:ilvl w:val="0"/>
          <w:numId w:val="16"/>
        </w:numPr>
        <w:spacing w:before="0" w:beforeAutospacing="0" w:after="0" w:afterAutospacing="0" w:line="276" w:lineRule="auto"/>
        <w:textAlignment w:val="baseline"/>
        <w:rPr>
          <w:rStyle w:val="normaltextrun"/>
          <w:rFonts w:ascii="Calibri" w:hAnsi="Calibri" w:cs="Calibri"/>
          <w:sz w:val="22"/>
          <w:szCs w:val="22"/>
          <w:lang w:val="en-US"/>
        </w:rPr>
      </w:pPr>
      <w:r>
        <w:rPr>
          <w:rStyle w:val="normaltextrun"/>
          <w:rFonts w:asciiTheme="minorHAnsi" w:hAnsiTheme="minorHAnsi" w:cstheme="minorHAnsi"/>
          <w:sz w:val="22"/>
          <w:szCs w:val="22"/>
          <w:lang w:val="en-US"/>
        </w:rPr>
        <w:t>Steps t</w:t>
      </w:r>
      <w:r w:rsidR="00730337">
        <w:rPr>
          <w:rStyle w:val="normaltextrun"/>
          <w:rFonts w:asciiTheme="minorHAnsi" w:hAnsiTheme="minorHAnsi" w:cstheme="minorHAnsi"/>
          <w:sz w:val="22"/>
          <w:szCs w:val="22"/>
          <w:lang w:val="en-US"/>
        </w:rPr>
        <w:t xml:space="preserve">o redirect logs </w:t>
      </w:r>
      <w:r w:rsidR="00152880">
        <w:rPr>
          <w:rStyle w:val="normaltextrun"/>
          <w:rFonts w:asciiTheme="minorHAnsi" w:hAnsiTheme="minorHAnsi" w:cstheme="minorHAnsi"/>
          <w:sz w:val="22"/>
          <w:szCs w:val="22"/>
          <w:lang w:val="en-US"/>
        </w:rPr>
        <w:t xml:space="preserve">to the </w:t>
      </w:r>
      <w:proofErr w:type="spellStart"/>
      <w:r w:rsidR="00152880">
        <w:rPr>
          <w:rStyle w:val="normaltextrun"/>
          <w:rFonts w:asciiTheme="minorHAnsi" w:hAnsiTheme="minorHAnsi" w:cstheme="minorHAnsi"/>
          <w:sz w:val="22"/>
          <w:szCs w:val="22"/>
          <w:lang w:val="en-US"/>
        </w:rPr>
        <w:t>OpenOCD</w:t>
      </w:r>
      <w:proofErr w:type="spellEnd"/>
      <w:r w:rsidR="00152880">
        <w:rPr>
          <w:rStyle w:val="normaltextrun"/>
          <w:rFonts w:asciiTheme="minorHAnsi" w:hAnsiTheme="minorHAnsi" w:cstheme="minorHAnsi"/>
          <w:sz w:val="22"/>
          <w:szCs w:val="22"/>
          <w:lang w:val="en-US"/>
        </w:rPr>
        <w:t xml:space="preserve"> terminal </w:t>
      </w:r>
      <w:r w:rsidR="0089557D">
        <w:rPr>
          <w:rStyle w:val="normaltextrun"/>
          <w:rFonts w:asciiTheme="minorHAnsi" w:hAnsiTheme="minorHAnsi" w:cstheme="minorHAnsi"/>
          <w:sz w:val="22"/>
          <w:szCs w:val="22"/>
          <w:lang w:val="en-US"/>
        </w:rPr>
        <w:t>while debugging</w:t>
      </w:r>
      <w:r>
        <w:rPr>
          <w:rStyle w:val="normaltextrun"/>
          <w:rFonts w:asciiTheme="minorHAnsi" w:hAnsiTheme="minorHAnsi" w:cstheme="minorHAnsi"/>
          <w:sz w:val="22"/>
          <w:szCs w:val="22"/>
          <w:lang w:val="en-US"/>
        </w:rPr>
        <w:t>:</w:t>
      </w:r>
    </w:p>
    <w:p w14:paraId="168D3242" w14:textId="6D8DDD92" w:rsidR="00075641" w:rsidRPr="00502C32" w:rsidRDefault="00533921" w:rsidP="00BF7C0A">
      <w:pPr>
        <w:pStyle w:val="paragraph"/>
        <w:numPr>
          <w:ilvl w:val="1"/>
          <w:numId w:val="16"/>
        </w:numPr>
        <w:spacing w:before="0" w:beforeAutospacing="0" w:after="0" w:afterAutospacing="0" w:line="276" w:lineRule="auto"/>
        <w:textAlignment w:val="baseline"/>
        <w:rPr>
          <w:rStyle w:val="normaltextrun"/>
          <w:rFonts w:ascii="Calibri" w:hAnsi="Calibri" w:cs="Calibri"/>
          <w:sz w:val="22"/>
          <w:szCs w:val="22"/>
          <w:lang w:val="en-US"/>
        </w:rPr>
      </w:pPr>
      <w:r>
        <w:rPr>
          <w:rStyle w:val="normaltextrun"/>
          <w:rFonts w:asciiTheme="minorHAnsi" w:hAnsiTheme="minorHAnsi" w:cstheme="minorHAnsi"/>
          <w:sz w:val="22"/>
          <w:szCs w:val="22"/>
          <w:lang w:val="en-US"/>
        </w:rPr>
        <w:t xml:space="preserve">Click on “Edit Configs” </w:t>
      </w:r>
      <w:r w:rsidR="0089534F">
        <w:rPr>
          <w:rStyle w:val="normaltextrun"/>
          <w:rFonts w:asciiTheme="minorHAnsi" w:hAnsiTheme="minorHAnsi" w:cstheme="minorHAnsi"/>
          <w:sz w:val="22"/>
          <w:szCs w:val="22"/>
          <w:lang w:val="en-US"/>
        </w:rPr>
        <w:t>button</w:t>
      </w:r>
      <w:r w:rsidR="00D7056A">
        <w:rPr>
          <w:rStyle w:val="normaltextrun"/>
          <w:rFonts w:asciiTheme="minorHAnsi" w:hAnsiTheme="minorHAnsi" w:cstheme="minorHAnsi"/>
          <w:sz w:val="22"/>
          <w:szCs w:val="22"/>
          <w:lang w:val="en-US"/>
        </w:rPr>
        <w:t xml:space="preserve"> to open the </w:t>
      </w:r>
      <w:proofErr w:type="spellStart"/>
      <w:r w:rsidR="00D7056A">
        <w:rPr>
          <w:rStyle w:val="normaltextrun"/>
          <w:rFonts w:asciiTheme="minorHAnsi" w:hAnsiTheme="minorHAnsi" w:cstheme="minorHAnsi"/>
          <w:sz w:val="22"/>
          <w:szCs w:val="22"/>
          <w:lang w:val="en-US"/>
        </w:rPr>
        <w:t>menucon</w:t>
      </w:r>
      <w:r w:rsidR="00A21647">
        <w:rPr>
          <w:rStyle w:val="normaltextrun"/>
          <w:rFonts w:asciiTheme="minorHAnsi" w:hAnsiTheme="minorHAnsi" w:cstheme="minorHAnsi"/>
          <w:sz w:val="22"/>
          <w:szCs w:val="22"/>
          <w:lang w:val="en-US"/>
        </w:rPr>
        <w:t>fig</w:t>
      </w:r>
      <w:proofErr w:type="spellEnd"/>
      <w:r w:rsidR="00A21647">
        <w:rPr>
          <w:rStyle w:val="normaltextrun"/>
          <w:rFonts w:asciiTheme="minorHAnsi" w:hAnsiTheme="minorHAnsi" w:cstheme="minorHAnsi"/>
          <w:sz w:val="22"/>
          <w:szCs w:val="22"/>
          <w:lang w:val="en-US"/>
        </w:rPr>
        <w:t xml:space="preserve"> interface</w:t>
      </w:r>
      <w:r w:rsidR="0089534F">
        <w:rPr>
          <w:rStyle w:val="normaltextrun"/>
          <w:rFonts w:asciiTheme="minorHAnsi" w:hAnsiTheme="minorHAnsi" w:cstheme="minorHAnsi"/>
          <w:sz w:val="22"/>
          <w:szCs w:val="22"/>
          <w:lang w:val="en-US"/>
        </w:rPr>
        <w:t xml:space="preserve"> in Build SDK panel</w:t>
      </w:r>
      <w:r w:rsidR="00932AAD">
        <w:rPr>
          <w:rStyle w:val="normaltextrun"/>
          <w:rFonts w:asciiTheme="minorHAnsi" w:hAnsiTheme="minorHAnsi" w:cstheme="minorHAnsi"/>
          <w:sz w:val="22"/>
          <w:szCs w:val="22"/>
          <w:lang w:val="en-US"/>
        </w:rPr>
        <w:t xml:space="preserve">, </w:t>
      </w:r>
      <w:r w:rsidR="003335A5">
        <w:rPr>
          <w:rStyle w:val="normaltextrun"/>
          <w:rFonts w:asciiTheme="minorHAnsi" w:hAnsiTheme="minorHAnsi" w:cstheme="minorHAnsi"/>
          <w:sz w:val="22"/>
          <w:szCs w:val="22"/>
          <w:lang w:val="en-US"/>
        </w:rPr>
        <w:t xml:space="preserve">select COMPONENTS CONFIGURATION -&gt; </w:t>
      </w:r>
      <w:r w:rsidR="00FD58C9">
        <w:rPr>
          <w:rStyle w:val="normaltextrun"/>
          <w:rFonts w:asciiTheme="minorHAnsi" w:hAnsiTheme="minorHAnsi" w:cstheme="minorHAnsi"/>
          <w:sz w:val="22"/>
          <w:szCs w:val="22"/>
          <w:lang w:val="en-US"/>
        </w:rPr>
        <w:t xml:space="preserve">Utilities -&gt; </w:t>
      </w:r>
      <w:r w:rsidR="00F72352">
        <w:rPr>
          <w:rStyle w:val="normaltextrun"/>
          <w:rFonts w:asciiTheme="minorHAnsi" w:hAnsiTheme="minorHAnsi" w:cstheme="minorHAnsi"/>
          <w:sz w:val="22"/>
          <w:szCs w:val="22"/>
          <w:lang w:val="en-US"/>
        </w:rPr>
        <w:t>LOGGER_DEFAULT_</w:t>
      </w:r>
      <w:r w:rsidR="00C31F99">
        <w:rPr>
          <w:rStyle w:val="normaltextrun"/>
          <w:rFonts w:asciiTheme="minorHAnsi" w:hAnsiTheme="minorHAnsi" w:cstheme="minorHAnsi"/>
          <w:sz w:val="22"/>
          <w:szCs w:val="22"/>
          <w:lang w:val="en-US"/>
        </w:rPr>
        <w:t xml:space="preserve">INTERFACE </w:t>
      </w:r>
      <w:r w:rsidR="00502C32">
        <w:rPr>
          <w:rStyle w:val="normaltextrun"/>
          <w:rFonts w:asciiTheme="minorHAnsi" w:hAnsiTheme="minorHAnsi" w:cstheme="minorHAnsi"/>
          <w:sz w:val="22"/>
          <w:szCs w:val="22"/>
          <w:lang w:val="en-US"/>
        </w:rPr>
        <w:t xml:space="preserve">and set </w:t>
      </w:r>
      <w:r w:rsidR="00845A92">
        <w:rPr>
          <w:rStyle w:val="normaltextrun"/>
          <w:rFonts w:asciiTheme="minorHAnsi" w:hAnsiTheme="minorHAnsi" w:cstheme="minorHAnsi"/>
          <w:sz w:val="22"/>
          <w:szCs w:val="22"/>
          <w:lang w:val="en-US"/>
        </w:rPr>
        <w:t>LOGGER_IF_CONSOLE or LOGGER_</w:t>
      </w:r>
      <w:r w:rsidR="00BD5709">
        <w:rPr>
          <w:rStyle w:val="normaltextrun"/>
          <w:rFonts w:asciiTheme="minorHAnsi" w:hAnsiTheme="minorHAnsi" w:cstheme="minorHAnsi"/>
          <w:sz w:val="22"/>
          <w:szCs w:val="22"/>
          <w:lang w:val="en-US"/>
        </w:rPr>
        <w:t>IF_UART_1_CONSOLE</w:t>
      </w:r>
      <w:r w:rsidR="00502C32">
        <w:rPr>
          <w:rStyle w:val="normaltextrun"/>
          <w:rFonts w:asciiTheme="minorHAnsi" w:hAnsiTheme="minorHAnsi" w:cstheme="minorHAnsi"/>
          <w:sz w:val="22"/>
          <w:szCs w:val="22"/>
          <w:lang w:val="en-US"/>
        </w:rPr>
        <w:t>.</w:t>
      </w:r>
    </w:p>
    <w:p w14:paraId="32F7DB53" w14:textId="37A3A134" w:rsidR="00666598" w:rsidRPr="004B71C5" w:rsidRDefault="00B7001F" w:rsidP="00BF7C0A">
      <w:pPr>
        <w:pStyle w:val="paragraph"/>
        <w:numPr>
          <w:ilvl w:val="1"/>
          <w:numId w:val="16"/>
        </w:numPr>
        <w:spacing w:before="0" w:beforeAutospacing="0" w:after="0" w:afterAutospacing="0" w:line="276" w:lineRule="auto"/>
        <w:ind w:left="1077" w:firstLine="0"/>
        <w:textAlignment w:val="baseline"/>
        <w:rPr>
          <w:rStyle w:val="scxw14944882"/>
          <w:rFonts w:ascii="Calibri" w:hAnsi="Calibri" w:cs="Calibri"/>
          <w:sz w:val="22"/>
          <w:szCs w:val="22"/>
          <w:lang w:val="en-US"/>
        </w:rPr>
      </w:pPr>
      <w:r w:rsidRPr="004B71C5">
        <w:rPr>
          <w:rStyle w:val="normaltextrun"/>
          <w:rFonts w:ascii="Calibri" w:hAnsi="Calibri" w:cs="Calibri"/>
          <w:sz w:val="22"/>
          <w:szCs w:val="22"/>
          <w:lang w:val="en-US"/>
        </w:rPr>
        <w:t>Save this config and then build for D</w:t>
      </w:r>
      <w:r w:rsidR="00A937CE" w:rsidRPr="004B71C5">
        <w:rPr>
          <w:rStyle w:val="normaltextrun"/>
          <w:rFonts w:ascii="Calibri" w:hAnsi="Calibri" w:cs="Calibri"/>
          <w:sz w:val="22"/>
          <w:szCs w:val="22"/>
          <w:lang w:val="en-US"/>
        </w:rPr>
        <w:t>ebug build type.</w:t>
      </w:r>
      <w:r w:rsidR="00084BD3" w:rsidRPr="004B71C5">
        <w:rPr>
          <w:rStyle w:val="normaltextrun"/>
          <w:rFonts w:asciiTheme="minorHAnsi" w:hAnsiTheme="minorHAnsi" w:cstheme="minorHAnsi"/>
          <w:sz w:val="22"/>
          <w:szCs w:val="22"/>
          <w:lang w:val="en-US"/>
        </w:rPr>
        <w:br/>
      </w:r>
    </w:p>
    <w:p w14:paraId="79B0A876" w14:textId="77777777" w:rsidR="00DF1B87" w:rsidRDefault="00D05E3D" w:rsidP="00DF1B87">
      <w:pPr>
        <w:pStyle w:val="paragraph"/>
        <w:keepNext/>
        <w:spacing w:before="0" w:beforeAutospacing="0" w:after="0" w:afterAutospacing="0" w:line="276" w:lineRule="auto"/>
        <w:jc w:val="center"/>
        <w:textAlignment w:val="baseline"/>
      </w:pPr>
      <w:r>
        <w:rPr>
          <w:noProof/>
        </w:rPr>
        <w:drawing>
          <wp:inline distT="0" distB="0" distL="0" distR="0" wp14:anchorId="763AE3EC" wp14:editId="297045F7">
            <wp:extent cx="5075582" cy="2861461"/>
            <wp:effectExtent l="0" t="0" r="0" b="0"/>
            <wp:docPr id="210570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04563" name=""/>
                    <pic:cNvPicPr/>
                  </pic:nvPicPr>
                  <pic:blipFill rotWithShape="1">
                    <a:blip r:embed="rId68"/>
                    <a:srcRect b="9793"/>
                    <a:stretch/>
                  </pic:blipFill>
                  <pic:spPr bwMode="auto">
                    <a:xfrm>
                      <a:off x="0" y="0"/>
                      <a:ext cx="5085766" cy="2867202"/>
                    </a:xfrm>
                    <a:prstGeom prst="rect">
                      <a:avLst/>
                    </a:prstGeom>
                    <a:ln>
                      <a:noFill/>
                    </a:ln>
                    <a:extLst>
                      <a:ext uri="{53640926-AAD7-44D8-BBD7-CCE9431645EC}">
                        <a14:shadowObscured xmlns:a14="http://schemas.microsoft.com/office/drawing/2010/main"/>
                      </a:ext>
                    </a:extLst>
                  </pic:spPr>
                </pic:pic>
              </a:graphicData>
            </a:graphic>
          </wp:inline>
        </w:drawing>
      </w:r>
    </w:p>
    <w:p w14:paraId="4873DD68" w14:textId="1569400B" w:rsidR="00A25999" w:rsidRPr="00DF1B87" w:rsidRDefault="00DF1B87" w:rsidP="00DF1B87">
      <w:pPr>
        <w:pStyle w:val="Caption"/>
        <w:jc w:val="center"/>
      </w:pPr>
      <w:bookmarkStart w:id="152" w:name="_Toc206776049"/>
      <w:r>
        <w:t xml:space="preserve">Figure </w:t>
      </w:r>
      <w:fldSimple w:instr=" SEQ Figure \* ARABIC ">
        <w:r w:rsidR="001212DB">
          <w:rPr>
            <w:noProof/>
          </w:rPr>
          <w:t>57</w:t>
        </w:r>
      </w:fldSimple>
      <w:r>
        <w:t xml:space="preserve"> </w:t>
      </w:r>
      <w:r w:rsidRPr="003449B4">
        <w:t xml:space="preserve">Viewing logs in </w:t>
      </w:r>
      <w:proofErr w:type="spellStart"/>
      <w:r w:rsidRPr="003449B4">
        <w:t>OpenOCD</w:t>
      </w:r>
      <w:proofErr w:type="spellEnd"/>
      <w:r w:rsidRPr="003449B4">
        <w:t xml:space="preserve"> terminal</w:t>
      </w:r>
      <w:bookmarkEnd w:id="152"/>
    </w:p>
    <w:p w14:paraId="67289C66" w14:textId="14C6E03B" w:rsidR="00A25999" w:rsidRPr="002A1E0D" w:rsidRDefault="00A25999" w:rsidP="00BF7C0A">
      <w:pPr>
        <w:pStyle w:val="paragraph"/>
        <w:numPr>
          <w:ilvl w:val="0"/>
          <w:numId w:val="16"/>
        </w:numPr>
        <w:spacing w:before="0" w:beforeAutospacing="0" w:after="0" w:afterAutospacing="0" w:line="276" w:lineRule="auto"/>
        <w:textAlignment w:val="baseline"/>
        <w:rPr>
          <w:rFonts w:asciiTheme="minorHAnsi" w:hAnsiTheme="minorHAnsi" w:cstheme="minorHAnsi"/>
          <w:sz w:val="22"/>
          <w:szCs w:val="22"/>
          <w:lang w:val="en-US"/>
        </w:rPr>
      </w:pPr>
      <w:r w:rsidRPr="002A1E0D">
        <w:rPr>
          <w:rFonts w:asciiTheme="minorHAnsi" w:hAnsiTheme="minorHAnsi" w:cstheme="minorHAnsi"/>
          <w:sz w:val="22"/>
          <w:szCs w:val="22"/>
        </w:rPr>
        <w:t xml:space="preserve">Steps to view </w:t>
      </w:r>
      <w:r w:rsidR="002A1E0D" w:rsidRPr="002A1E0D">
        <w:rPr>
          <w:rFonts w:asciiTheme="minorHAnsi" w:hAnsiTheme="minorHAnsi" w:cstheme="minorHAnsi"/>
          <w:sz w:val="22"/>
          <w:szCs w:val="22"/>
        </w:rPr>
        <w:t xml:space="preserve">the </w:t>
      </w:r>
      <w:r w:rsidRPr="002A1E0D">
        <w:rPr>
          <w:rFonts w:asciiTheme="minorHAnsi" w:hAnsiTheme="minorHAnsi" w:cstheme="minorHAnsi"/>
          <w:sz w:val="22"/>
          <w:szCs w:val="22"/>
        </w:rPr>
        <w:t xml:space="preserve">logs using DAP </w:t>
      </w:r>
      <w:r w:rsidR="00BF0D53">
        <w:rPr>
          <w:rFonts w:asciiTheme="minorHAnsi" w:hAnsiTheme="minorHAnsi" w:cstheme="minorHAnsi"/>
          <w:sz w:val="22"/>
          <w:szCs w:val="22"/>
        </w:rPr>
        <w:t>logger port</w:t>
      </w:r>
      <w:r w:rsidR="002A1E0D" w:rsidRPr="002A1E0D">
        <w:rPr>
          <w:rFonts w:asciiTheme="minorHAnsi" w:hAnsiTheme="minorHAnsi" w:cstheme="minorHAnsi"/>
          <w:sz w:val="22"/>
          <w:szCs w:val="22"/>
        </w:rPr>
        <w:t xml:space="preserve"> while debugging:</w:t>
      </w:r>
    </w:p>
    <w:p w14:paraId="0A322E45" w14:textId="72B47155" w:rsidR="002A1E0D" w:rsidRDefault="002A1E0D" w:rsidP="00BF7C0A">
      <w:pPr>
        <w:pStyle w:val="paragraph"/>
        <w:numPr>
          <w:ilvl w:val="1"/>
          <w:numId w:val="16"/>
        </w:numPr>
        <w:spacing w:before="0" w:beforeAutospacing="0" w:after="0" w:afterAutospacing="0" w:line="276" w:lineRule="auto"/>
        <w:textAlignment w:val="baseline"/>
        <w:rPr>
          <w:rFonts w:asciiTheme="minorHAnsi" w:hAnsiTheme="minorHAnsi" w:cstheme="minorBidi"/>
          <w:sz w:val="22"/>
          <w:szCs w:val="22"/>
          <w:lang w:val="en-US"/>
        </w:rPr>
      </w:pPr>
      <w:r>
        <w:rPr>
          <w:rFonts w:asciiTheme="minorHAnsi" w:hAnsiTheme="minorHAnsi" w:cstheme="minorBidi"/>
          <w:sz w:val="22"/>
          <w:szCs w:val="22"/>
          <w:lang w:val="en-US"/>
        </w:rPr>
        <w:t>Ensure that Serial Monitor extension is installed.</w:t>
      </w:r>
    </w:p>
    <w:p w14:paraId="5A6666D3" w14:textId="62EF1761" w:rsidR="002A1E0D" w:rsidRPr="00A25999" w:rsidRDefault="002A1E0D" w:rsidP="00BF7C0A">
      <w:pPr>
        <w:pStyle w:val="paragraph"/>
        <w:numPr>
          <w:ilvl w:val="1"/>
          <w:numId w:val="16"/>
        </w:numPr>
        <w:spacing w:before="0" w:beforeAutospacing="0" w:after="0" w:afterAutospacing="0" w:line="276" w:lineRule="auto"/>
        <w:textAlignment w:val="baseline"/>
        <w:rPr>
          <w:rFonts w:asciiTheme="minorHAnsi" w:hAnsiTheme="minorHAnsi" w:cstheme="minorBidi"/>
          <w:sz w:val="22"/>
          <w:szCs w:val="22"/>
          <w:lang w:val="en-US"/>
        </w:rPr>
      </w:pPr>
      <w:r>
        <w:rPr>
          <w:rFonts w:asciiTheme="minorHAnsi" w:hAnsiTheme="minorHAnsi" w:cstheme="minorBidi"/>
          <w:sz w:val="22"/>
          <w:szCs w:val="22"/>
          <w:lang w:val="en-US"/>
        </w:rPr>
        <w:t xml:space="preserve">Once the debug session has started, in Serial Monitor tab, select the DAP </w:t>
      </w:r>
      <w:r w:rsidR="00BF0D53">
        <w:rPr>
          <w:rFonts w:asciiTheme="minorHAnsi" w:hAnsiTheme="minorHAnsi" w:cstheme="minorBidi"/>
          <w:sz w:val="22"/>
          <w:szCs w:val="22"/>
          <w:lang w:val="en-US"/>
        </w:rPr>
        <w:t>logger</w:t>
      </w:r>
      <w:r>
        <w:rPr>
          <w:rFonts w:asciiTheme="minorHAnsi" w:hAnsiTheme="minorHAnsi" w:cstheme="minorBidi"/>
          <w:sz w:val="22"/>
          <w:szCs w:val="22"/>
          <w:lang w:val="en-US"/>
        </w:rPr>
        <w:t xml:space="preserve"> port and click “Start Monitoring”.</w:t>
      </w:r>
      <w:r>
        <w:rPr>
          <w:rFonts w:asciiTheme="minorHAnsi" w:hAnsiTheme="minorHAnsi" w:cstheme="minorBidi"/>
          <w:sz w:val="22"/>
          <w:szCs w:val="22"/>
          <w:lang w:val="en-US"/>
        </w:rPr>
        <w:br/>
      </w:r>
    </w:p>
    <w:p w14:paraId="55C43864" w14:textId="77777777" w:rsidR="00DF1B87" w:rsidRDefault="00D25E00" w:rsidP="00DF1B87">
      <w:pPr>
        <w:pStyle w:val="paragraph"/>
        <w:keepNext/>
        <w:spacing w:before="0" w:beforeAutospacing="0" w:after="0" w:afterAutospacing="0" w:line="276" w:lineRule="auto"/>
        <w:jc w:val="center"/>
      </w:pPr>
      <w:r>
        <w:rPr>
          <w:noProof/>
        </w:rPr>
        <w:lastRenderedPageBreak/>
        <w:drawing>
          <wp:inline distT="0" distB="0" distL="0" distR="0" wp14:anchorId="5DD0E432" wp14:editId="31CF3F43">
            <wp:extent cx="5723890" cy="3362325"/>
            <wp:effectExtent l="0" t="0" r="0" b="9525"/>
            <wp:docPr id="1767803370" name="Picture 176780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3370" name="Picture 1767803370"/>
                    <pic:cNvPicPr>
                      <a:picLocks noChangeAspect="1"/>
                    </pic:cNvPicPr>
                  </pic:nvPicPr>
                  <pic:blipFill rotWithShape="1">
                    <a:blip r:embed="rId69" cstate="print">
                      <a:extLst>
                        <a:ext uri="{28A0092B-C50C-407E-A947-70E740481C1C}">
                          <a14:useLocalDpi xmlns:a14="http://schemas.microsoft.com/office/drawing/2010/main" val="0"/>
                        </a:ext>
                      </a:extLst>
                    </a:blip>
                    <a:srcRect b="6107"/>
                    <a:stretch/>
                  </pic:blipFill>
                  <pic:spPr bwMode="auto">
                    <a:xfrm>
                      <a:off x="0" y="0"/>
                      <a:ext cx="5723890" cy="3362325"/>
                    </a:xfrm>
                    <a:prstGeom prst="rect">
                      <a:avLst/>
                    </a:prstGeom>
                    <a:ln>
                      <a:noFill/>
                    </a:ln>
                    <a:extLst>
                      <a:ext uri="{53640926-AAD7-44D8-BBD7-CCE9431645EC}">
                        <a14:shadowObscured xmlns:a14="http://schemas.microsoft.com/office/drawing/2010/main"/>
                      </a:ext>
                    </a:extLst>
                  </pic:spPr>
                </pic:pic>
              </a:graphicData>
            </a:graphic>
          </wp:inline>
        </w:drawing>
      </w:r>
    </w:p>
    <w:p w14:paraId="0DDC9B25" w14:textId="107CB416" w:rsidR="00E038A3" w:rsidRDefault="00DF1B87" w:rsidP="00DF1B87">
      <w:pPr>
        <w:pStyle w:val="Caption"/>
        <w:jc w:val="center"/>
      </w:pPr>
      <w:bookmarkStart w:id="153" w:name="_Toc206776050"/>
      <w:r>
        <w:t xml:space="preserve">Figure </w:t>
      </w:r>
      <w:fldSimple w:instr=" SEQ Figure \* ARABIC ">
        <w:r w:rsidR="001212DB">
          <w:rPr>
            <w:noProof/>
          </w:rPr>
          <w:t>58</w:t>
        </w:r>
      </w:fldSimple>
      <w:r>
        <w:t xml:space="preserve"> </w:t>
      </w:r>
      <w:r w:rsidRPr="00DB26E6">
        <w:t>Viewing logs in Serial Monitor</w:t>
      </w:r>
      <w:bookmarkEnd w:id="153"/>
    </w:p>
    <w:p w14:paraId="775BC87C" w14:textId="3A208233" w:rsidR="00B0085A" w:rsidRPr="009217E4" w:rsidRDefault="00386660" w:rsidP="009217E4">
      <w:pPr>
        <w:pStyle w:val="Heading2"/>
      </w:pPr>
      <w:bookmarkStart w:id="154" w:name="_Toc193192246"/>
      <w:bookmarkStart w:id="155" w:name="_Toc200360511"/>
      <w:bookmarkStart w:id="156" w:name="_Toc206760625"/>
      <w:r w:rsidRPr="009217E4">
        <w:t>Attach to Running Program</w:t>
      </w:r>
      <w:bookmarkEnd w:id="154"/>
      <w:bookmarkEnd w:id="155"/>
      <w:bookmarkEnd w:id="156"/>
    </w:p>
    <w:p w14:paraId="623BAE51" w14:textId="214ACFFC" w:rsidR="004734EB" w:rsidRDefault="00CF18C5" w:rsidP="00BF7C0A">
      <w:pPr>
        <w:pStyle w:val="ListParagraph"/>
        <w:numPr>
          <w:ilvl w:val="2"/>
          <w:numId w:val="3"/>
        </w:numPr>
      </w:pPr>
      <w:bookmarkStart w:id="157" w:name="OLE_LINK1"/>
      <w:r>
        <w:t xml:space="preserve">Follow the </w:t>
      </w:r>
      <w:r w:rsidR="001F1015">
        <w:t>steps</w:t>
      </w:r>
      <w:r w:rsidR="00556494">
        <w:t xml:space="preserve"> </w:t>
      </w:r>
      <w:r w:rsidR="001F1015">
        <w:t xml:space="preserve">illustrated in </w:t>
      </w:r>
      <w:hyperlink w:anchor="_Download_and_Reset">
        <w:r w:rsidR="001F1015" w:rsidRPr="08C824D8">
          <w:rPr>
            <w:rStyle w:val="Hyperlink"/>
          </w:rPr>
          <w:t>Download and Reset Program</w:t>
        </w:r>
      </w:hyperlink>
      <w:r w:rsidR="00FE73A4">
        <w:t xml:space="preserve"> </w:t>
      </w:r>
      <w:r>
        <w:t>for</w:t>
      </w:r>
      <w:r w:rsidR="001F1015">
        <w:t xml:space="preserve"> selecting the configurations and then you can click on “Attach to Running Program”. This </w:t>
      </w:r>
      <w:r w:rsidR="00712668">
        <w:t xml:space="preserve">option </w:t>
      </w:r>
      <w:r w:rsidR="001F1015">
        <w:t xml:space="preserve">will </w:t>
      </w:r>
      <w:r w:rsidR="00CC0482">
        <w:t xml:space="preserve">attach to the already loaded </w:t>
      </w:r>
      <w:r w:rsidR="002B2D34">
        <w:t>and running binary in the device</w:t>
      </w:r>
      <w:r w:rsidR="00CB2D5C">
        <w:t>, enabling you</w:t>
      </w:r>
      <w:r w:rsidR="002B2D34">
        <w:t xml:space="preserve"> to pause and inspect the memory and </w:t>
      </w:r>
      <w:r w:rsidR="002C5310">
        <w:t>program flow.</w:t>
      </w:r>
    </w:p>
    <w:p w14:paraId="60419762" w14:textId="251CABA3" w:rsidR="00BC2736" w:rsidRDefault="00BC2736" w:rsidP="00BF7C0A">
      <w:pPr>
        <w:pStyle w:val="ListParagraph"/>
        <w:numPr>
          <w:ilvl w:val="2"/>
          <w:numId w:val="3"/>
        </w:numPr>
      </w:pPr>
      <w:r w:rsidRPr="00110BC8">
        <w:t xml:space="preserve">If you pause the debugger, you can view the variables, call stack, disassembly view and registers </w:t>
      </w:r>
      <w:r>
        <w:t>by selecting the appropriate options.</w:t>
      </w:r>
    </w:p>
    <w:p w14:paraId="529FC5A5" w14:textId="608EC5A8" w:rsidR="00BE31F2" w:rsidRDefault="00640F1B" w:rsidP="00BC2736">
      <w:r>
        <w:br/>
      </w:r>
    </w:p>
    <w:p w14:paraId="3549F2BA" w14:textId="77777777" w:rsidR="00DF1B87" w:rsidRDefault="00640F1B" w:rsidP="00DF1B87">
      <w:pPr>
        <w:keepNext/>
        <w:jc w:val="center"/>
      </w:pPr>
      <w:r>
        <w:rPr>
          <w:noProof/>
        </w:rPr>
        <mc:AlternateContent>
          <mc:Choice Requires="wps">
            <w:drawing>
              <wp:anchor distT="0" distB="0" distL="114300" distR="114300" simplePos="0" relativeHeight="251658243" behindDoc="0" locked="0" layoutInCell="1" allowOverlap="1" wp14:anchorId="5F6465B0" wp14:editId="1CCF9455">
                <wp:simplePos x="0" y="0"/>
                <wp:positionH relativeFrom="column">
                  <wp:posOffset>5070706</wp:posOffset>
                </wp:positionH>
                <wp:positionV relativeFrom="paragraph">
                  <wp:posOffset>2031711</wp:posOffset>
                </wp:positionV>
                <wp:extent cx="1280160" cy="412692"/>
                <wp:effectExtent l="0" t="0" r="15240" b="26035"/>
                <wp:wrapNone/>
                <wp:docPr id="1630241160" name="Rectangle 4"/>
                <wp:cNvGraphicFramePr/>
                <a:graphic xmlns:a="http://schemas.openxmlformats.org/drawingml/2006/main">
                  <a:graphicData uri="http://schemas.microsoft.com/office/word/2010/wordprocessingShape">
                    <wps:wsp>
                      <wps:cNvSpPr/>
                      <wps:spPr>
                        <a:xfrm>
                          <a:off x="0" y="0"/>
                          <a:ext cx="1280160" cy="412692"/>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78FBCBC" id="Rectangle 4" o:spid="_x0000_s1026" style="position:absolute;margin-left:399.25pt;margin-top:160pt;width:100.8pt;height:3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" fillcolor="#e71224" strokecolor="#e71224" strokeweight=".35mm">
                <v:fill opacity="3341f"/>
              </v:rect>
            </w:pict>
          </mc:Fallback>
        </mc:AlternateContent>
      </w:r>
      <w:r w:rsidRPr="007B0DCC">
        <w:rPr>
          <w:noProof/>
        </w:rPr>
        <w:drawing>
          <wp:inline distT="0" distB="0" distL="0" distR="0" wp14:anchorId="0469F5A7" wp14:editId="186501B1">
            <wp:extent cx="5731510" cy="2520315"/>
            <wp:effectExtent l="0" t="0" r="2540" b="0"/>
            <wp:docPr id="48964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44697" name=""/>
                    <pic:cNvPicPr/>
                  </pic:nvPicPr>
                  <pic:blipFill>
                    <a:blip r:embed="rId70"/>
                    <a:stretch>
                      <a:fillRect/>
                    </a:stretch>
                  </pic:blipFill>
                  <pic:spPr>
                    <a:xfrm>
                      <a:off x="0" y="0"/>
                      <a:ext cx="5731510" cy="2520315"/>
                    </a:xfrm>
                    <a:prstGeom prst="rect">
                      <a:avLst/>
                    </a:prstGeom>
                  </pic:spPr>
                </pic:pic>
              </a:graphicData>
            </a:graphic>
          </wp:inline>
        </w:drawing>
      </w:r>
    </w:p>
    <w:p w14:paraId="26A52C98" w14:textId="710A4F79" w:rsidR="00640F1B" w:rsidRPr="004734EB" w:rsidRDefault="00DF1B87" w:rsidP="00DF1B87">
      <w:pPr>
        <w:pStyle w:val="Caption"/>
        <w:jc w:val="center"/>
      </w:pPr>
      <w:bookmarkStart w:id="158" w:name="_Toc206776051"/>
      <w:r>
        <w:t xml:space="preserve">Figure </w:t>
      </w:r>
      <w:fldSimple w:instr=" SEQ Figure \* ARABIC ">
        <w:r w:rsidR="001212DB">
          <w:rPr>
            <w:noProof/>
          </w:rPr>
          <w:t>59</w:t>
        </w:r>
      </w:fldSimple>
      <w:r>
        <w:t xml:space="preserve"> </w:t>
      </w:r>
      <w:r w:rsidRPr="00355538">
        <w:t>Attach to Running Program</w:t>
      </w:r>
      <w:bookmarkEnd w:id="158"/>
    </w:p>
    <w:p w14:paraId="15BC10D7" w14:textId="13B7F7D5" w:rsidR="00386660" w:rsidRPr="009217E4" w:rsidRDefault="00386660" w:rsidP="009217E4">
      <w:pPr>
        <w:pStyle w:val="Heading2"/>
      </w:pPr>
      <w:bookmarkStart w:id="159" w:name="_Toc193192247"/>
      <w:bookmarkStart w:id="160" w:name="_Toc200360512"/>
      <w:bookmarkStart w:id="161" w:name="_Toc206760626"/>
      <w:bookmarkEnd w:id="157"/>
      <w:r w:rsidRPr="009217E4">
        <w:t>Attach and Halt Program</w:t>
      </w:r>
      <w:bookmarkEnd w:id="159"/>
      <w:bookmarkEnd w:id="160"/>
      <w:bookmarkEnd w:id="161"/>
    </w:p>
    <w:p w14:paraId="44F8AECA" w14:textId="40AE75D4" w:rsidR="008C711C" w:rsidRDefault="002935F1" w:rsidP="00BF7C0A">
      <w:pPr>
        <w:pStyle w:val="ListParagraph"/>
        <w:numPr>
          <w:ilvl w:val="2"/>
          <w:numId w:val="4"/>
        </w:numPr>
        <w:spacing w:line="254" w:lineRule="auto"/>
      </w:pPr>
      <w:bookmarkStart w:id="162" w:name="OLE_LINK3"/>
      <w:r w:rsidRPr="002935F1">
        <w:t xml:space="preserve">Follow the instructions outlined in the </w:t>
      </w:r>
      <w:hyperlink w:anchor="_Download_and_Reset" w:history="1">
        <w:r w:rsidRPr="003F045D">
          <w:rPr>
            <w:rStyle w:val="Hyperlink"/>
          </w:rPr>
          <w:t>Download and Reset Program</w:t>
        </w:r>
      </w:hyperlink>
      <w:r w:rsidRPr="002935F1">
        <w:t xml:space="preserve"> section</w:t>
      </w:r>
      <w:r w:rsidR="00454527">
        <w:t xml:space="preserve"> </w:t>
      </w:r>
      <w:r w:rsidRPr="002935F1">
        <w:t xml:space="preserve">to select the appropriate configurations. Then, click on "Attach and Halt Program" to </w:t>
      </w:r>
      <w:r>
        <w:t>attach</w:t>
      </w:r>
      <w:r w:rsidRPr="002935F1">
        <w:t xml:space="preserve"> to the already </w:t>
      </w:r>
      <w:r w:rsidRPr="002935F1">
        <w:lastRenderedPageBreak/>
        <w:t>running binary on the device. This option will</w:t>
      </w:r>
      <w:r>
        <w:t xml:space="preserve"> attach and</w:t>
      </w:r>
      <w:r w:rsidRPr="002935F1">
        <w:t xml:space="preserve"> pause execution, enabling you to inspect memory and </w:t>
      </w:r>
      <w:r w:rsidR="00861BF7" w:rsidRPr="002935F1">
        <w:t>analyse</w:t>
      </w:r>
      <w:r w:rsidRPr="002935F1">
        <w:t xml:space="preserve"> the program flow.</w:t>
      </w:r>
    </w:p>
    <w:p w14:paraId="01D8063F" w14:textId="6EFEB64E" w:rsidR="004A661D" w:rsidRDefault="00110BC8" w:rsidP="00BF7C0A">
      <w:pPr>
        <w:pStyle w:val="ListParagraph"/>
        <w:numPr>
          <w:ilvl w:val="2"/>
          <w:numId w:val="4"/>
        </w:numPr>
      </w:pPr>
      <w:r w:rsidRPr="00110BC8">
        <w:t xml:space="preserve">If you pause the debugger, you can view the variables, call stack, disassembly view and registers </w:t>
      </w:r>
      <w:bookmarkEnd w:id="162"/>
      <w:r w:rsidR="00BC2736">
        <w:t>by selecting the appropriate options.</w:t>
      </w:r>
    </w:p>
    <w:p w14:paraId="43600BE3" w14:textId="77777777" w:rsidR="007B0DCC" w:rsidRDefault="007B0DCC" w:rsidP="00F54EC4">
      <w:pPr>
        <w:jc w:val="center"/>
      </w:pPr>
    </w:p>
    <w:p w14:paraId="087BAC8B" w14:textId="77777777" w:rsidR="00DF1B87" w:rsidRDefault="000E01FF" w:rsidP="00DF1B87">
      <w:pPr>
        <w:keepNext/>
        <w:jc w:val="center"/>
      </w:pPr>
      <w:r>
        <w:rPr>
          <w:noProof/>
        </w:rPr>
        <w:drawing>
          <wp:inline distT="0" distB="0" distL="0" distR="0" wp14:anchorId="50DF9AD8" wp14:editId="287BD3CB">
            <wp:extent cx="5731510" cy="2566670"/>
            <wp:effectExtent l="0" t="0" r="2540" b="5080"/>
            <wp:docPr id="120797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70187" name=""/>
                    <pic:cNvPicPr/>
                  </pic:nvPicPr>
                  <pic:blipFill>
                    <a:blip r:embed="rId71"/>
                    <a:stretch>
                      <a:fillRect/>
                    </a:stretch>
                  </pic:blipFill>
                  <pic:spPr>
                    <a:xfrm>
                      <a:off x="0" y="0"/>
                      <a:ext cx="5731510" cy="2566670"/>
                    </a:xfrm>
                    <a:prstGeom prst="rect">
                      <a:avLst/>
                    </a:prstGeom>
                  </pic:spPr>
                </pic:pic>
              </a:graphicData>
            </a:graphic>
          </wp:inline>
        </w:drawing>
      </w:r>
    </w:p>
    <w:p w14:paraId="26708422" w14:textId="05A9FAA5" w:rsidR="00190148" w:rsidRDefault="00DF1B87" w:rsidP="00DF1B87">
      <w:pPr>
        <w:pStyle w:val="Caption"/>
        <w:jc w:val="center"/>
      </w:pPr>
      <w:bookmarkStart w:id="163" w:name="_Toc206776052"/>
      <w:r>
        <w:t xml:space="preserve">Figure </w:t>
      </w:r>
      <w:fldSimple w:instr=" SEQ Figure \* ARABIC ">
        <w:r w:rsidR="001212DB">
          <w:rPr>
            <w:noProof/>
          </w:rPr>
          <w:t>60</w:t>
        </w:r>
      </w:fldSimple>
      <w:r>
        <w:t xml:space="preserve"> </w:t>
      </w:r>
      <w:r w:rsidRPr="003C4898">
        <w:t>Attach and Halt Program</w:t>
      </w:r>
      <w:bookmarkEnd w:id="163"/>
    </w:p>
    <w:p w14:paraId="7C879E65" w14:textId="26C45879" w:rsidR="009C24D6" w:rsidRDefault="009C24D6" w:rsidP="009C24D6">
      <w:pPr>
        <w:pStyle w:val="Heading1"/>
      </w:pPr>
      <w:bookmarkStart w:id="164" w:name="_Toc206760627"/>
      <w:r>
        <w:t>Video Streamer</w:t>
      </w:r>
      <w:bookmarkEnd w:id="164"/>
    </w:p>
    <w:p w14:paraId="17023FF3" w14:textId="77777777" w:rsidR="009C24D6" w:rsidRDefault="009C24D6" w:rsidP="009C24D6">
      <w:pPr>
        <w:ind w:left="0" w:firstLine="0"/>
      </w:pPr>
    </w:p>
    <w:p w14:paraId="3216DC71" w14:textId="75E90247" w:rsidR="009C24D6" w:rsidRDefault="003C7954" w:rsidP="009C24D6">
      <w:pPr>
        <w:ind w:left="0" w:firstLine="0"/>
      </w:pPr>
      <w:r w:rsidRPr="008866BF">
        <w:rPr>
          <w:b/>
          <w:bCs/>
        </w:rPr>
        <w:t>Purpose:</w:t>
      </w:r>
      <w:r w:rsidRPr="008866BF">
        <w:t xml:space="preserve"> The</w:t>
      </w:r>
      <w:r>
        <w:t xml:space="preserve"> </w:t>
      </w:r>
      <w:r w:rsidR="00A70A95">
        <w:t>V</w:t>
      </w:r>
      <w:r w:rsidR="00350864">
        <w:t xml:space="preserve">ideo </w:t>
      </w:r>
      <w:r w:rsidR="00A70A95">
        <w:t>S</w:t>
      </w:r>
      <w:r w:rsidR="00350864">
        <w:t xml:space="preserve">treamer option is used to stream the video </w:t>
      </w:r>
      <w:r w:rsidR="00A70A95">
        <w:t>ou</w:t>
      </w:r>
      <w:r w:rsidR="00B637C3">
        <w:t xml:space="preserve">tput </w:t>
      </w:r>
      <w:r w:rsidR="00350864">
        <w:t xml:space="preserve">of frames </w:t>
      </w:r>
      <w:r w:rsidR="00986441">
        <w:t xml:space="preserve">while the </w:t>
      </w:r>
      <w:proofErr w:type="spellStart"/>
      <w:r w:rsidR="00986441">
        <w:t>usecase</w:t>
      </w:r>
      <w:proofErr w:type="spellEnd"/>
      <w:r w:rsidR="00986441">
        <w:t xml:space="preserve"> is </w:t>
      </w:r>
      <w:r w:rsidR="00B637C3">
        <w:t>being executed.</w:t>
      </w:r>
    </w:p>
    <w:p w14:paraId="59DFFFE5" w14:textId="77777777" w:rsidR="00DF1B87" w:rsidRDefault="00557E89" w:rsidP="00DF1B87">
      <w:pPr>
        <w:keepNext/>
        <w:ind w:left="0" w:firstLine="0"/>
        <w:jc w:val="center"/>
      </w:pPr>
      <w:r w:rsidRPr="00557E89">
        <w:rPr>
          <w:noProof/>
        </w:rPr>
        <w:drawing>
          <wp:inline distT="0" distB="0" distL="0" distR="0" wp14:anchorId="27A4EAAD" wp14:editId="15B5587C">
            <wp:extent cx="2754848" cy="1009650"/>
            <wp:effectExtent l="0" t="0" r="7620" b="0"/>
            <wp:docPr id="193433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33440" name=""/>
                    <pic:cNvPicPr/>
                  </pic:nvPicPr>
                  <pic:blipFill rotWithShape="1">
                    <a:blip r:embed="rId72"/>
                    <a:srcRect r="6702"/>
                    <a:stretch/>
                  </pic:blipFill>
                  <pic:spPr bwMode="auto">
                    <a:xfrm>
                      <a:off x="0" y="0"/>
                      <a:ext cx="2755233" cy="1009791"/>
                    </a:xfrm>
                    <a:prstGeom prst="rect">
                      <a:avLst/>
                    </a:prstGeom>
                    <a:ln>
                      <a:noFill/>
                    </a:ln>
                    <a:extLst>
                      <a:ext uri="{53640926-AAD7-44D8-BBD7-CCE9431645EC}">
                        <a14:shadowObscured xmlns:a14="http://schemas.microsoft.com/office/drawing/2010/main"/>
                      </a:ext>
                    </a:extLst>
                  </pic:spPr>
                </pic:pic>
              </a:graphicData>
            </a:graphic>
          </wp:inline>
        </w:drawing>
      </w:r>
    </w:p>
    <w:p w14:paraId="561B56C9" w14:textId="0919B8D8" w:rsidR="00350864" w:rsidRDefault="00DF1B87" w:rsidP="00DF1B87">
      <w:pPr>
        <w:pStyle w:val="Caption"/>
        <w:jc w:val="center"/>
      </w:pPr>
      <w:bookmarkStart w:id="165" w:name="_Toc206776053"/>
      <w:r>
        <w:t xml:space="preserve">Figure </w:t>
      </w:r>
      <w:fldSimple w:instr=" SEQ Figure \* ARABIC ">
        <w:r w:rsidR="001212DB">
          <w:rPr>
            <w:noProof/>
          </w:rPr>
          <w:t>61</w:t>
        </w:r>
      </w:fldSimple>
      <w:r>
        <w:t xml:space="preserve"> </w:t>
      </w:r>
      <w:r w:rsidRPr="003B42D0">
        <w:t>Video Streamer</w:t>
      </w:r>
      <w:bookmarkEnd w:id="165"/>
    </w:p>
    <w:p w14:paraId="41FE7C17" w14:textId="77777777" w:rsidR="00655AB4" w:rsidRPr="00995B69" w:rsidRDefault="00655AB4" w:rsidP="00655AB4">
      <w:pPr>
        <w:ind w:left="0" w:firstLine="0"/>
        <w:rPr>
          <w:b/>
          <w:bCs/>
          <w:lang w:val="en-US"/>
        </w:rPr>
      </w:pPr>
      <w:r w:rsidRPr="00995B69">
        <w:rPr>
          <w:b/>
          <w:bCs/>
          <w:lang w:val="en-US"/>
        </w:rPr>
        <w:t>Pre-requisites:</w:t>
      </w:r>
    </w:p>
    <w:p w14:paraId="67F2AA51" w14:textId="797D3029" w:rsidR="004445B5" w:rsidRDefault="00655AB4" w:rsidP="00BF7C0A">
      <w:pPr>
        <w:pStyle w:val="ListParagraph"/>
        <w:numPr>
          <w:ilvl w:val="1"/>
          <w:numId w:val="13"/>
        </w:numPr>
        <w:rPr>
          <w:lang w:val="en-US"/>
        </w:rPr>
      </w:pPr>
      <w:r>
        <w:rPr>
          <w:lang w:val="en-US"/>
        </w:rPr>
        <w:t xml:space="preserve">Install Python and necessary packages using the “SRSDK Tools Installer” tab to ensure proper working of </w:t>
      </w:r>
      <w:r w:rsidR="00C77892">
        <w:rPr>
          <w:lang w:val="en-US"/>
        </w:rPr>
        <w:t>video streamer</w:t>
      </w:r>
      <w:r>
        <w:rPr>
          <w:lang w:val="en-US"/>
        </w:rPr>
        <w:t>.</w:t>
      </w:r>
    </w:p>
    <w:p w14:paraId="43FB92A3" w14:textId="42F1F780" w:rsidR="000E041D" w:rsidRPr="00977F59" w:rsidRDefault="00655AB4" w:rsidP="00BF7C0A">
      <w:pPr>
        <w:pStyle w:val="ListParagraph"/>
        <w:numPr>
          <w:ilvl w:val="1"/>
          <w:numId w:val="13"/>
        </w:numPr>
        <w:rPr>
          <w:rStyle w:val="normaltextrun"/>
          <w:lang w:val="en-US"/>
        </w:rPr>
      </w:pPr>
      <w:r w:rsidRPr="004445B5">
        <w:rPr>
          <w:rStyle w:val="normaltextrun"/>
          <w:kern w:val="0"/>
          <w:lang w:val="en-US"/>
          <w14:ligatures w14:val="none"/>
        </w:rPr>
        <w:t xml:space="preserve">Ensure that the </w:t>
      </w:r>
      <w:proofErr w:type="spellStart"/>
      <w:r w:rsidR="00CD57EF">
        <w:rPr>
          <w:rStyle w:val="normaltextrun"/>
          <w:kern w:val="0"/>
          <w:lang w:val="en-US"/>
          <w14:ligatures w14:val="none"/>
        </w:rPr>
        <w:t>usecase</w:t>
      </w:r>
      <w:proofErr w:type="spellEnd"/>
      <w:r w:rsidR="00CD57EF">
        <w:rPr>
          <w:rStyle w:val="normaltextrun"/>
          <w:kern w:val="0"/>
          <w:lang w:val="en-US"/>
          <w14:ligatures w14:val="none"/>
        </w:rPr>
        <w:t xml:space="preserve"> binary to be tested is flashed onto the device</w:t>
      </w:r>
      <w:r w:rsidRPr="004445B5">
        <w:rPr>
          <w:rStyle w:val="normaltextrun"/>
          <w:kern w:val="0"/>
          <w:lang w:val="en-US"/>
          <w14:ligatures w14:val="none"/>
        </w:rPr>
        <w:t xml:space="preserve"> and the target device </w:t>
      </w:r>
      <w:r w:rsidR="00CD57EF">
        <w:rPr>
          <w:rStyle w:val="normaltextrun"/>
          <w:kern w:val="0"/>
          <w:lang w:val="en-US"/>
          <w14:ligatures w14:val="none"/>
        </w:rPr>
        <w:t>is</w:t>
      </w:r>
      <w:r w:rsidRPr="004445B5">
        <w:rPr>
          <w:rStyle w:val="normaltextrun"/>
          <w:kern w:val="0"/>
          <w:lang w:val="en-US"/>
          <w14:ligatures w14:val="none"/>
        </w:rPr>
        <w:t xml:space="preserve"> properly connected to the system prior to starting </w:t>
      </w:r>
      <w:r w:rsidR="00CD57EF">
        <w:rPr>
          <w:rStyle w:val="normaltextrun"/>
          <w:kern w:val="0"/>
          <w:lang w:val="en-US"/>
          <w14:ligatures w14:val="none"/>
        </w:rPr>
        <w:t>video streamer</w:t>
      </w:r>
      <w:r w:rsidRPr="004445B5">
        <w:rPr>
          <w:rStyle w:val="normaltextrun"/>
          <w:kern w:val="0"/>
          <w:lang w:val="en-US"/>
          <w14:ligatures w14:val="none"/>
        </w:rPr>
        <w:t>.</w:t>
      </w:r>
      <w:r w:rsidR="000820FF">
        <w:rPr>
          <w:rStyle w:val="normaltextrun"/>
          <w:kern w:val="0"/>
          <w:lang w:val="en-US"/>
          <w14:ligatures w14:val="none"/>
        </w:rPr>
        <w:br/>
      </w:r>
    </w:p>
    <w:p w14:paraId="1561B959" w14:textId="77777777" w:rsidR="00DF1B87" w:rsidRDefault="000820FF" w:rsidP="00DF1B87">
      <w:pPr>
        <w:keepNext/>
        <w:ind w:left="0" w:firstLine="0"/>
        <w:jc w:val="center"/>
      </w:pPr>
      <w:r w:rsidRPr="000820FF">
        <w:rPr>
          <w:noProof/>
          <w:lang w:val="en-US"/>
        </w:rPr>
        <w:lastRenderedPageBreak/>
        <w:drawing>
          <wp:inline distT="0" distB="0" distL="0" distR="0" wp14:anchorId="581A3662" wp14:editId="5C3045C8">
            <wp:extent cx="5731510" cy="2275840"/>
            <wp:effectExtent l="0" t="0" r="2540" b="0"/>
            <wp:docPr id="29940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08556" name=""/>
                    <pic:cNvPicPr/>
                  </pic:nvPicPr>
                  <pic:blipFill>
                    <a:blip r:embed="rId73"/>
                    <a:stretch>
                      <a:fillRect/>
                    </a:stretch>
                  </pic:blipFill>
                  <pic:spPr>
                    <a:xfrm>
                      <a:off x="0" y="0"/>
                      <a:ext cx="5731510" cy="2275840"/>
                    </a:xfrm>
                    <a:prstGeom prst="rect">
                      <a:avLst/>
                    </a:prstGeom>
                  </pic:spPr>
                </pic:pic>
              </a:graphicData>
            </a:graphic>
          </wp:inline>
        </w:drawing>
      </w:r>
    </w:p>
    <w:p w14:paraId="24129DD2" w14:textId="12DF1139" w:rsidR="00977F59" w:rsidRPr="00DF1B87" w:rsidRDefault="00DF1B87" w:rsidP="00DF1B87">
      <w:pPr>
        <w:pStyle w:val="Caption"/>
        <w:jc w:val="center"/>
      </w:pPr>
      <w:bookmarkStart w:id="166" w:name="_Toc206776054"/>
      <w:r>
        <w:t xml:space="preserve">Figure </w:t>
      </w:r>
      <w:fldSimple w:instr=" SEQ Figure \* ARABIC ">
        <w:r w:rsidR="001212DB">
          <w:rPr>
            <w:noProof/>
          </w:rPr>
          <w:t>62</w:t>
        </w:r>
      </w:fldSimple>
      <w:r>
        <w:t xml:space="preserve"> </w:t>
      </w:r>
      <w:r w:rsidRPr="00D0757F">
        <w:t xml:space="preserve">Video Streamer </w:t>
      </w:r>
      <w:r w:rsidR="00E466B7">
        <w:t>W</w:t>
      </w:r>
      <w:r w:rsidRPr="00D0757F">
        <w:t>ebview</w:t>
      </w:r>
      <w:bookmarkEnd w:id="166"/>
    </w:p>
    <w:p w14:paraId="247FD418" w14:textId="32E92B56" w:rsidR="00BD3DD4" w:rsidRPr="00384505" w:rsidRDefault="00BD3DD4" w:rsidP="00BD3DD4">
      <w:pPr>
        <w:ind w:left="0" w:firstLine="0"/>
        <w:rPr>
          <w:b/>
          <w:bCs/>
          <w:lang w:val="en-US"/>
        </w:rPr>
      </w:pPr>
      <w:r w:rsidRPr="00384505">
        <w:rPr>
          <w:b/>
          <w:bCs/>
          <w:lang w:val="en-US"/>
        </w:rPr>
        <w:t>Steps</w:t>
      </w:r>
      <w:r w:rsidR="002A1A16">
        <w:rPr>
          <w:b/>
          <w:bCs/>
          <w:lang w:val="en-US"/>
        </w:rPr>
        <w:t xml:space="preserve"> for Vision </w:t>
      </w:r>
      <w:proofErr w:type="spellStart"/>
      <w:r w:rsidR="002A1A16">
        <w:rPr>
          <w:b/>
          <w:bCs/>
          <w:lang w:val="en-US"/>
        </w:rPr>
        <w:t>Usecases</w:t>
      </w:r>
      <w:proofErr w:type="spellEnd"/>
      <w:r w:rsidRPr="00384505">
        <w:rPr>
          <w:b/>
          <w:bCs/>
          <w:lang w:val="en-US"/>
        </w:rPr>
        <w:t>:</w:t>
      </w:r>
    </w:p>
    <w:p w14:paraId="6B7A7255" w14:textId="285298EE" w:rsidR="004E696D" w:rsidRPr="002E0798" w:rsidRDefault="004E696D" w:rsidP="00BF7C0A">
      <w:pPr>
        <w:pStyle w:val="ListParagraph"/>
        <w:numPr>
          <w:ilvl w:val="0"/>
          <w:numId w:val="30"/>
        </w:numPr>
        <w:rPr>
          <w:b/>
          <w:bCs/>
          <w:lang w:val="en-US"/>
        </w:rPr>
      </w:pPr>
      <w:r w:rsidRPr="002E0798">
        <w:rPr>
          <w:b/>
          <w:bCs/>
          <w:lang w:val="en-US"/>
        </w:rPr>
        <w:t xml:space="preserve">Source Options: </w:t>
      </w:r>
    </w:p>
    <w:p w14:paraId="2BFBD62C" w14:textId="0B6DB544" w:rsidR="008F12F8" w:rsidRDefault="008F12F8" w:rsidP="00BF7C0A">
      <w:pPr>
        <w:pStyle w:val="ListParagraph"/>
        <w:numPr>
          <w:ilvl w:val="1"/>
          <w:numId w:val="30"/>
        </w:numPr>
        <w:rPr>
          <w:lang w:val="en-US"/>
        </w:rPr>
      </w:pPr>
      <w:r w:rsidRPr="002E0798">
        <w:rPr>
          <w:b/>
          <w:bCs/>
          <w:lang w:val="en-US"/>
        </w:rPr>
        <w:t>RGB:</w:t>
      </w:r>
      <w:r>
        <w:rPr>
          <w:lang w:val="en-US"/>
        </w:rPr>
        <w:t xml:space="preserve"> If checked, frames will be displayed in RGB </w:t>
      </w:r>
      <w:r w:rsidR="006F541D">
        <w:rPr>
          <w:lang w:val="en-US"/>
        </w:rPr>
        <w:t>format,</w:t>
      </w:r>
      <w:r w:rsidR="0069240A">
        <w:rPr>
          <w:lang w:val="en-US"/>
        </w:rPr>
        <w:t xml:space="preserve"> or it will be displayed as gray frames.</w:t>
      </w:r>
    </w:p>
    <w:p w14:paraId="776393C8" w14:textId="4AC287CC" w:rsidR="0069240A" w:rsidRDefault="0069240A" w:rsidP="00BF7C0A">
      <w:pPr>
        <w:pStyle w:val="ListParagraph"/>
        <w:numPr>
          <w:ilvl w:val="1"/>
          <w:numId w:val="30"/>
        </w:numPr>
        <w:rPr>
          <w:lang w:val="en-US"/>
        </w:rPr>
      </w:pPr>
      <w:proofErr w:type="spellStart"/>
      <w:r w:rsidRPr="002E0798">
        <w:rPr>
          <w:b/>
          <w:bCs/>
          <w:lang w:val="en-US"/>
        </w:rPr>
        <w:t>Demosaic</w:t>
      </w:r>
      <w:proofErr w:type="spellEnd"/>
      <w:r w:rsidRPr="002E0798">
        <w:rPr>
          <w:b/>
          <w:bCs/>
          <w:lang w:val="en-US"/>
        </w:rPr>
        <w:t>:</w:t>
      </w:r>
      <w:r>
        <w:rPr>
          <w:lang w:val="en-US"/>
        </w:rPr>
        <w:t xml:space="preserve"> </w:t>
      </w:r>
      <w:r w:rsidR="003B66A4">
        <w:rPr>
          <w:lang w:val="en-US"/>
        </w:rPr>
        <w:t xml:space="preserve">Facilitates the </w:t>
      </w:r>
      <w:r w:rsidR="002E0798">
        <w:rPr>
          <w:lang w:val="en-US"/>
        </w:rPr>
        <w:t>configur</w:t>
      </w:r>
      <w:r w:rsidR="003B66A4">
        <w:rPr>
          <w:lang w:val="en-US"/>
        </w:rPr>
        <w:t>ation of</w:t>
      </w:r>
      <w:r w:rsidR="00467F43">
        <w:rPr>
          <w:lang w:val="en-US"/>
        </w:rPr>
        <w:t xml:space="preserve"> required </w:t>
      </w:r>
      <w:proofErr w:type="spellStart"/>
      <w:r w:rsidR="00467F43">
        <w:rPr>
          <w:lang w:val="en-US"/>
        </w:rPr>
        <w:t>demosaic</w:t>
      </w:r>
      <w:proofErr w:type="spellEnd"/>
      <w:r w:rsidR="00467F43">
        <w:rPr>
          <w:lang w:val="en-US"/>
        </w:rPr>
        <w:t xml:space="preserve"> type from the dropdown.</w:t>
      </w:r>
    </w:p>
    <w:p w14:paraId="5734042D" w14:textId="3F2631A5" w:rsidR="005E2AFA" w:rsidRPr="00C37938" w:rsidRDefault="00847712" w:rsidP="00BF7C0A">
      <w:pPr>
        <w:pStyle w:val="ListParagraph"/>
        <w:numPr>
          <w:ilvl w:val="0"/>
          <w:numId w:val="30"/>
        </w:numPr>
      </w:pPr>
      <w:r w:rsidRPr="00F14925">
        <w:rPr>
          <w:b/>
          <w:bCs/>
          <w:lang w:val="en-US"/>
        </w:rPr>
        <w:t>Overlay options</w:t>
      </w:r>
      <w:r w:rsidR="00EF1D89" w:rsidRPr="00F14925">
        <w:rPr>
          <w:b/>
          <w:bCs/>
          <w:lang w:val="en-US"/>
        </w:rPr>
        <w:t>:</w:t>
      </w:r>
      <w:r w:rsidR="0042426E">
        <w:rPr>
          <w:b/>
          <w:bCs/>
          <w:lang w:val="en-US"/>
        </w:rPr>
        <w:t xml:space="preserve"> </w:t>
      </w:r>
      <w:r w:rsidR="00C37938" w:rsidRPr="00C37938">
        <w:t>The display of FPS and Resolution can be customized in this tab. When enabled, FPS and Resolution will appear on the frame</w:t>
      </w:r>
      <w:r w:rsidR="0079556A" w:rsidRPr="00F14925">
        <w:rPr>
          <w:lang w:val="en-US"/>
        </w:rPr>
        <w:t>.</w:t>
      </w:r>
    </w:p>
    <w:p w14:paraId="53E26119" w14:textId="1687D0D9" w:rsidR="005A0581" w:rsidRPr="0042426E" w:rsidRDefault="005A0581" w:rsidP="00BF7C0A">
      <w:pPr>
        <w:pStyle w:val="ListParagraph"/>
        <w:numPr>
          <w:ilvl w:val="0"/>
          <w:numId w:val="30"/>
        </w:numPr>
        <w:rPr>
          <w:b/>
          <w:bCs/>
          <w:lang w:val="en-US"/>
        </w:rPr>
      </w:pPr>
      <w:r w:rsidRPr="0042426E">
        <w:rPr>
          <w:b/>
          <w:bCs/>
          <w:lang w:val="en-US"/>
        </w:rPr>
        <w:t xml:space="preserve">Recording options: </w:t>
      </w:r>
    </w:p>
    <w:p w14:paraId="570DE49A" w14:textId="771635FA" w:rsidR="005A0581" w:rsidRDefault="005A0581" w:rsidP="00BF7C0A">
      <w:pPr>
        <w:pStyle w:val="ListParagraph"/>
        <w:numPr>
          <w:ilvl w:val="1"/>
          <w:numId w:val="30"/>
        </w:numPr>
        <w:rPr>
          <w:lang w:val="en-US"/>
        </w:rPr>
      </w:pPr>
      <w:r w:rsidRPr="009B75EB">
        <w:rPr>
          <w:b/>
          <w:bCs/>
          <w:lang w:val="en-US"/>
        </w:rPr>
        <w:t>Record Frames:</w:t>
      </w:r>
      <w:r>
        <w:rPr>
          <w:lang w:val="en-US"/>
        </w:rPr>
        <w:t xml:space="preserve"> If enabled, </w:t>
      </w:r>
      <w:r w:rsidR="00295227">
        <w:rPr>
          <w:lang w:val="en-US"/>
        </w:rPr>
        <w:t>raw frames and overlayed frames will be saved.</w:t>
      </w:r>
    </w:p>
    <w:p w14:paraId="68646988" w14:textId="134330C5" w:rsidR="00295227" w:rsidRDefault="00295227" w:rsidP="00BF7C0A">
      <w:pPr>
        <w:pStyle w:val="ListParagraph"/>
        <w:numPr>
          <w:ilvl w:val="1"/>
          <w:numId w:val="30"/>
        </w:numPr>
        <w:rPr>
          <w:lang w:val="en-US"/>
        </w:rPr>
      </w:pPr>
      <w:r w:rsidRPr="009B75EB">
        <w:rPr>
          <w:b/>
          <w:bCs/>
          <w:lang w:val="en-US"/>
        </w:rPr>
        <w:t>Record Video:</w:t>
      </w:r>
      <w:r>
        <w:rPr>
          <w:lang w:val="en-US"/>
        </w:rPr>
        <w:t xml:space="preserve"> If enabled,</w:t>
      </w:r>
      <w:r w:rsidR="004D2307">
        <w:rPr>
          <w:lang w:val="en-US"/>
        </w:rPr>
        <w:t xml:space="preserve"> the frames will be saved as video.</w:t>
      </w:r>
    </w:p>
    <w:p w14:paraId="7CA8129D" w14:textId="41220D9F" w:rsidR="003F71C8" w:rsidRDefault="003F71C8" w:rsidP="00BF7C0A">
      <w:pPr>
        <w:pStyle w:val="ListParagraph"/>
        <w:numPr>
          <w:ilvl w:val="1"/>
          <w:numId w:val="30"/>
        </w:numPr>
        <w:rPr>
          <w:lang w:val="en-US"/>
        </w:rPr>
      </w:pPr>
      <w:r w:rsidRPr="009B75EB">
        <w:rPr>
          <w:b/>
          <w:bCs/>
          <w:lang w:val="en-US"/>
        </w:rPr>
        <w:t>Recording FPS:</w:t>
      </w:r>
      <w:r>
        <w:rPr>
          <w:lang w:val="en-US"/>
        </w:rPr>
        <w:t xml:space="preserve"> You can vary the FPS in which the video should be saved using the Rec</w:t>
      </w:r>
      <w:r w:rsidR="00F41818">
        <w:rPr>
          <w:lang w:val="en-US"/>
        </w:rPr>
        <w:t>ording FPS option.</w:t>
      </w:r>
    </w:p>
    <w:p w14:paraId="27DCF8ED" w14:textId="00F51991" w:rsidR="002A62F5" w:rsidRDefault="004D2307" w:rsidP="00BF7C0A">
      <w:pPr>
        <w:pStyle w:val="ListParagraph"/>
        <w:numPr>
          <w:ilvl w:val="1"/>
          <w:numId w:val="30"/>
        </w:numPr>
        <w:rPr>
          <w:lang w:val="en-US"/>
        </w:rPr>
      </w:pPr>
      <w:r>
        <w:rPr>
          <w:lang w:val="en-US"/>
        </w:rPr>
        <w:t>These recordings can be found at</w:t>
      </w:r>
      <w:r w:rsidR="00E66D34">
        <w:rPr>
          <w:lang w:val="en-US"/>
        </w:rPr>
        <w:t>:</w:t>
      </w:r>
    </w:p>
    <w:p w14:paraId="6FB12B1D" w14:textId="3490D010" w:rsidR="00E66D34" w:rsidRDefault="00E66D34" w:rsidP="00BF7C0A">
      <w:pPr>
        <w:pStyle w:val="ListParagraph"/>
        <w:numPr>
          <w:ilvl w:val="2"/>
          <w:numId w:val="30"/>
        </w:numPr>
        <w:rPr>
          <w:lang w:val="en-US"/>
        </w:rPr>
      </w:pPr>
      <w:r>
        <w:rPr>
          <w:lang w:val="en-US"/>
        </w:rPr>
        <w:t xml:space="preserve">For windows: </w:t>
      </w:r>
      <w:r w:rsidR="00010FF8">
        <w:rPr>
          <w:lang w:val="en-US"/>
        </w:rPr>
        <w:t>C:/Users/&lt;username&gt;/video_stream_output</w:t>
      </w:r>
    </w:p>
    <w:p w14:paraId="1377FDE5" w14:textId="2F8089F6" w:rsidR="00010FF8" w:rsidRDefault="00010FF8" w:rsidP="00BF7C0A">
      <w:pPr>
        <w:pStyle w:val="ListParagraph"/>
        <w:numPr>
          <w:ilvl w:val="2"/>
          <w:numId w:val="30"/>
        </w:numPr>
        <w:rPr>
          <w:lang w:val="en-US"/>
        </w:rPr>
      </w:pPr>
      <w:r>
        <w:rPr>
          <w:lang w:val="en-US"/>
        </w:rPr>
        <w:t>For Linux</w:t>
      </w:r>
      <w:r w:rsidR="007D3720">
        <w:rPr>
          <w:lang w:val="en-US"/>
        </w:rPr>
        <w:t xml:space="preserve"> and macOS</w:t>
      </w:r>
      <w:r>
        <w:rPr>
          <w:lang w:val="en-US"/>
        </w:rPr>
        <w:t xml:space="preserve">: </w:t>
      </w:r>
      <w:r w:rsidR="002A71D4">
        <w:rPr>
          <w:lang w:val="en-US"/>
        </w:rPr>
        <w:t>/home/&lt;username&gt;/</w:t>
      </w:r>
      <w:proofErr w:type="spellStart"/>
      <w:r w:rsidR="002A71D4">
        <w:rPr>
          <w:lang w:val="en-US"/>
        </w:rPr>
        <w:t>video_stream_output</w:t>
      </w:r>
      <w:proofErr w:type="spellEnd"/>
    </w:p>
    <w:p w14:paraId="5B3F39AC" w14:textId="77777777" w:rsidR="00505C31" w:rsidRPr="00F2361E" w:rsidRDefault="00505C31" w:rsidP="00BF7C0A">
      <w:pPr>
        <w:pStyle w:val="ListParagraph"/>
        <w:numPr>
          <w:ilvl w:val="0"/>
          <w:numId w:val="30"/>
        </w:numPr>
        <w:rPr>
          <w:b/>
          <w:bCs/>
          <w:lang w:val="en-US"/>
        </w:rPr>
      </w:pPr>
      <w:proofErr w:type="spellStart"/>
      <w:r w:rsidRPr="00F2361E">
        <w:rPr>
          <w:b/>
          <w:bCs/>
          <w:lang w:val="en-US"/>
        </w:rPr>
        <w:t>Usecase</w:t>
      </w:r>
      <w:proofErr w:type="spellEnd"/>
      <w:r w:rsidRPr="00F2361E">
        <w:rPr>
          <w:b/>
          <w:bCs/>
          <w:lang w:val="en-US"/>
        </w:rPr>
        <w:t xml:space="preserve"> Dynamic Commands:</w:t>
      </w:r>
    </w:p>
    <w:p w14:paraId="33C5DD60" w14:textId="31991D69" w:rsidR="00467F43" w:rsidRDefault="00467F43" w:rsidP="00BF7C0A">
      <w:pPr>
        <w:pStyle w:val="ListParagraph"/>
        <w:numPr>
          <w:ilvl w:val="1"/>
          <w:numId w:val="30"/>
        </w:numPr>
        <w:rPr>
          <w:lang w:val="en-US"/>
        </w:rPr>
      </w:pPr>
      <w:r>
        <w:rPr>
          <w:lang w:val="en-US"/>
        </w:rPr>
        <w:t>Select the appropriate options from the dropdown.</w:t>
      </w:r>
      <w:r w:rsidR="00985277">
        <w:rPr>
          <w:lang w:val="en-US"/>
        </w:rPr>
        <w:t xml:space="preserve"> Once the </w:t>
      </w:r>
      <w:proofErr w:type="spellStart"/>
      <w:r w:rsidR="00985277">
        <w:rPr>
          <w:lang w:val="en-US"/>
        </w:rPr>
        <w:t>usecase</w:t>
      </w:r>
      <w:proofErr w:type="spellEnd"/>
      <w:r w:rsidR="00985277">
        <w:rPr>
          <w:lang w:val="en-US"/>
        </w:rPr>
        <w:t xml:space="preserve"> binary is properly flashed to the device, CDC ports will be listed in COM Port dropdown.</w:t>
      </w:r>
      <w:r>
        <w:rPr>
          <w:lang w:val="en-US"/>
        </w:rPr>
        <w:t xml:space="preserve"> Select the CDC port, select the </w:t>
      </w:r>
      <w:proofErr w:type="spellStart"/>
      <w:r>
        <w:rPr>
          <w:lang w:val="en-US"/>
        </w:rPr>
        <w:t>usecase</w:t>
      </w:r>
      <w:proofErr w:type="spellEnd"/>
      <w:r>
        <w:rPr>
          <w:lang w:val="en-US"/>
        </w:rPr>
        <w:t xml:space="preserve"> ID, and click “Create Use Case”.</w:t>
      </w:r>
    </w:p>
    <w:p w14:paraId="32EAD3A9" w14:textId="75C6C7B8" w:rsidR="00F2361E" w:rsidRDefault="00F2361E" w:rsidP="00BF7C0A">
      <w:pPr>
        <w:pStyle w:val="ListParagraph"/>
        <w:numPr>
          <w:ilvl w:val="1"/>
          <w:numId w:val="30"/>
        </w:numPr>
        <w:rPr>
          <w:lang w:val="en-US"/>
        </w:rPr>
      </w:pPr>
      <w:r>
        <w:rPr>
          <w:lang w:val="en-US"/>
        </w:rPr>
        <w:t>Custom build commands can be entered in the textbox and click “Send command”.</w:t>
      </w:r>
    </w:p>
    <w:p w14:paraId="45BF45DC" w14:textId="5623EDE7" w:rsidR="00BD3DD4" w:rsidRDefault="00467F43" w:rsidP="00BF7C0A">
      <w:pPr>
        <w:pStyle w:val="ListParagraph"/>
        <w:numPr>
          <w:ilvl w:val="0"/>
          <w:numId w:val="30"/>
        </w:numPr>
        <w:rPr>
          <w:lang w:val="en-US"/>
        </w:rPr>
      </w:pPr>
      <w:r>
        <w:rPr>
          <w:lang w:val="en-US"/>
        </w:rPr>
        <w:t xml:space="preserve">Once the </w:t>
      </w:r>
      <w:proofErr w:type="spellStart"/>
      <w:r>
        <w:rPr>
          <w:lang w:val="en-US"/>
        </w:rPr>
        <w:t>usecase</w:t>
      </w:r>
      <w:proofErr w:type="spellEnd"/>
      <w:r>
        <w:rPr>
          <w:lang w:val="en-US"/>
        </w:rPr>
        <w:t xml:space="preserve"> is created, click “Start Use Case” button. This will start the </w:t>
      </w:r>
      <w:proofErr w:type="spellStart"/>
      <w:r>
        <w:rPr>
          <w:lang w:val="en-US"/>
        </w:rPr>
        <w:t>usecase</w:t>
      </w:r>
      <w:proofErr w:type="spellEnd"/>
      <w:r>
        <w:rPr>
          <w:lang w:val="en-US"/>
        </w:rPr>
        <w:t xml:space="preserve"> and the Video Stream will be shown as a pop up.</w:t>
      </w:r>
    </w:p>
    <w:p w14:paraId="7E096B8A" w14:textId="2DB8951D" w:rsidR="00064B09" w:rsidRDefault="00FE092F" w:rsidP="00BF7C0A">
      <w:pPr>
        <w:pStyle w:val="ListParagraph"/>
        <w:numPr>
          <w:ilvl w:val="0"/>
          <w:numId w:val="30"/>
        </w:numPr>
      </w:pPr>
      <w:r>
        <w:rPr>
          <w:lang w:val="en-US"/>
        </w:rPr>
        <w:t>Click on “Stop Use Case” button to stop the video stream and click on “Resume Use Case” button to resume the video stream.</w:t>
      </w:r>
    </w:p>
    <w:p w14:paraId="0F7D7DDC" w14:textId="77777777" w:rsidR="00DF1B87" w:rsidRDefault="007C71D0" w:rsidP="00DF1B87">
      <w:pPr>
        <w:keepNext/>
        <w:ind w:left="0" w:firstLine="0"/>
        <w:jc w:val="center"/>
      </w:pPr>
      <w:r w:rsidRPr="007C71D0">
        <w:rPr>
          <w:noProof/>
        </w:rPr>
        <w:lastRenderedPageBreak/>
        <w:drawing>
          <wp:inline distT="0" distB="0" distL="0" distR="0" wp14:anchorId="08EC5CE2" wp14:editId="4614721C">
            <wp:extent cx="5731510" cy="3693795"/>
            <wp:effectExtent l="0" t="0" r="2540" b="1905"/>
            <wp:docPr id="64161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4985" name=""/>
                    <pic:cNvPicPr/>
                  </pic:nvPicPr>
                  <pic:blipFill>
                    <a:blip r:embed="rId74"/>
                    <a:stretch>
                      <a:fillRect/>
                    </a:stretch>
                  </pic:blipFill>
                  <pic:spPr>
                    <a:xfrm>
                      <a:off x="0" y="0"/>
                      <a:ext cx="5731510" cy="3693795"/>
                    </a:xfrm>
                    <a:prstGeom prst="rect">
                      <a:avLst/>
                    </a:prstGeom>
                  </pic:spPr>
                </pic:pic>
              </a:graphicData>
            </a:graphic>
          </wp:inline>
        </w:drawing>
      </w:r>
    </w:p>
    <w:p w14:paraId="0190DC0B" w14:textId="6866E398" w:rsidR="005B7010" w:rsidRPr="00064B09" w:rsidRDefault="00DF1B87" w:rsidP="00DF1B87">
      <w:pPr>
        <w:pStyle w:val="Caption"/>
        <w:jc w:val="center"/>
      </w:pPr>
      <w:bookmarkStart w:id="167" w:name="_Toc206776055"/>
      <w:r>
        <w:t xml:space="preserve">Figure </w:t>
      </w:r>
      <w:fldSimple w:instr=" SEQ Figure \* ARABIC ">
        <w:r w:rsidR="001212DB">
          <w:rPr>
            <w:noProof/>
          </w:rPr>
          <w:t>63</w:t>
        </w:r>
      </w:fldSimple>
      <w:r>
        <w:t xml:space="preserve"> </w:t>
      </w:r>
      <w:r w:rsidRPr="006F3B03">
        <w:t>Video Streamer for Person Detection</w:t>
      </w:r>
      <w:bookmarkEnd w:id="167"/>
    </w:p>
    <w:p w14:paraId="49C0AB35" w14:textId="4B9DC9E8" w:rsidR="005C680F" w:rsidRDefault="005C680F" w:rsidP="00B26729">
      <w:pPr>
        <w:ind w:left="0" w:firstLine="0"/>
        <w:rPr>
          <w:b/>
          <w:bCs/>
          <w:lang w:val="en-US"/>
        </w:rPr>
      </w:pPr>
      <w:r>
        <w:rPr>
          <w:b/>
          <w:bCs/>
          <w:lang w:val="en-US"/>
        </w:rPr>
        <w:t xml:space="preserve">Doorbell </w:t>
      </w:r>
      <w:proofErr w:type="spellStart"/>
      <w:r>
        <w:rPr>
          <w:b/>
          <w:bCs/>
          <w:lang w:val="en-US"/>
        </w:rPr>
        <w:t>Usecase</w:t>
      </w:r>
      <w:proofErr w:type="spellEnd"/>
      <w:r>
        <w:rPr>
          <w:b/>
          <w:bCs/>
          <w:lang w:val="en-US"/>
        </w:rPr>
        <w:t>:</w:t>
      </w:r>
    </w:p>
    <w:p w14:paraId="612DA184" w14:textId="2EF43F64" w:rsidR="005C680F" w:rsidRPr="004D6D40" w:rsidRDefault="003E6B0A" w:rsidP="00B26729">
      <w:pPr>
        <w:ind w:left="0" w:firstLine="0"/>
        <w:rPr>
          <w:lang w:val="en-US"/>
        </w:rPr>
      </w:pPr>
      <w:r w:rsidRPr="003E6B0A">
        <w:t>The Doorbell use case is an auto-run application that does not require create or start use case commands. It integrates the UC_JPEG_PREROLL and IMAGE_STITCHING use cases to detect a person and capture, then display, raw and high-resolution images upon detection. For detailed information, refer to</w:t>
      </w:r>
      <w:r>
        <w:t xml:space="preserve"> </w:t>
      </w:r>
      <w:hyperlink r:id="rId75" w:history="1">
        <w:r w:rsidR="00E84A2B">
          <w:rPr>
            <w:rStyle w:val="Hyperlink"/>
            <w:lang w:val="en-US"/>
          </w:rPr>
          <w:t>Doorbell User Guide</w:t>
        </w:r>
      </w:hyperlink>
      <w:r w:rsidR="00E84A2B">
        <w:rPr>
          <w:lang w:val="en-US"/>
        </w:rPr>
        <w:t>.</w:t>
      </w:r>
      <w:r w:rsidR="004D6D40">
        <w:rPr>
          <w:lang w:val="en-US"/>
        </w:rPr>
        <w:br/>
      </w:r>
    </w:p>
    <w:p w14:paraId="57485118" w14:textId="2D7056DA" w:rsidR="00B26729" w:rsidRPr="00F55A32" w:rsidRDefault="00B26729" w:rsidP="00B26729">
      <w:pPr>
        <w:ind w:left="0" w:firstLine="0"/>
        <w:rPr>
          <w:b/>
          <w:bCs/>
          <w:lang w:val="en-US"/>
        </w:rPr>
      </w:pPr>
      <w:r w:rsidRPr="00F55A32">
        <w:rPr>
          <w:b/>
          <w:bCs/>
          <w:lang w:val="en-US"/>
        </w:rPr>
        <w:t xml:space="preserve">Steps for Doorbell </w:t>
      </w:r>
      <w:proofErr w:type="spellStart"/>
      <w:r w:rsidRPr="00F55A32">
        <w:rPr>
          <w:b/>
          <w:bCs/>
          <w:lang w:val="en-US"/>
        </w:rPr>
        <w:t>Usecase</w:t>
      </w:r>
      <w:proofErr w:type="spellEnd"/>
      <w:r w:rsidRPr="00F55A32">
        <w:rPr>
          <w:b/>
          <w:bCs/>
          <w:lang w:val="en-US"/>
        </w:rPr>
        <w:t>:</w:t>
      </w:r>
    </w:p>
    <w:p w14:paraId="18923B3F" w14:textId="01F1D4D5" w:rsidR="00F55A32" w:rsidRPr="00F55A32" w:rsidRDefault="00F55A32" w:rsidP="00BF7C0A">
      <w:pPr>
        <w:pStyle w:val="ListParagraph"/>
        <w:numPr>
          <w:ilvl w:val="0"/>
          <w:numId w:val="31"/>
        </w:numPr>
        <w:rPr>
          <w:lang w:val="en-US"/>
        </w:rPr>
      </w:pPr>
      <w:r w:rsidRPr="00F55A32">
        <w:rPr>
          <w:lang w:val="en-US"/>
        </w:rPr>
        <w:t>Open the 'L</w:t>
      </w:r>
      <w:r>
        <w:rPr>
          <w:lang w:val="en-US"/>
        </w:rPr>
        <w:t>OGGER</w:t>
      </w:r>
      <w:r w:rsidRPr="00F55A32">
        <w:rPr>
          <w:lang w:val="en-US"/>
        </w:rPr>
        <w:t>' tab located in the lower panel of VS Code.</w:t>
      </w:r>
    </w:p>
    <w:p w14:paraId="3CF79516" w14:textId="74EA5D53" w:rsidR="00F55A32" w:rsidRDefault="00F55A32" w:rsidP="00BF7C0A">
      <w:pPr>
        <w:pStyle w:val="ListParagraph"/>
        <w:numPr>
          <w:ilvl w:val="0"/>
          <w:numId w:val="31"/>
        </w:numPr>
        <w:rPr>
          <w:lang w:val="en-US"/>
        </w:rPr>
      </w:pPr>
      <w:r w:rsidRPr="00F55A32">
        <w:rPr>
          <w:lang w:val="en-US"/>
        </w:rPr>
        <w:t>From the dropdown menu, select the logger port, choose the appropriate baud rate, and click 'Connect'.</w:t>
      </w:r>
      <w:r w:rsidR="002A47A5">
        <w:rPr>
          <w:lang w:val="en-US"/>
        </w:rPr>
        <w:br/>
      </w:r>
    </w:p>
    <w:p w14:paraId="4B479D20" w14:textId="77777777" w:rsidR="00DF1B87" w:rsidRDefault="002A47A5" w:rsidP="00DF1B87">
      <w:pPr>
        <w:keepNext/>
        <w:ind w:left="360" w:firstLine="0"/>
        <w:jc w:val="center"/>
      </w:pPr>
      <w:r w:rsidRPr="002A47A5">
        <w:rPr>
          <w:noProof/>
          <w:lang w:val="en-US"/>
        </w:rPr>
        <w:drawing>
          <wp:inline distT="0" distB="0" distL="0" distR="0" wp14:anchorId="07B44852" wp14:editId="7F66C34F">
            <wp:extent cx="5731510" cy="2320290"/>
            <wp:effectExtent l="0" t="0" r="2540" b="3810"/>
            <wp:docPr id="27053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39275" name=""/>
                    <pic:cNvPicPr/>
                  </pic:nvPicPr>
                  <pic:blipFill>
                    <a:blip r:embed="rId76"/>
                    <a:stretch>
                      <a:fillRect/>
                    </a:stretch>
                  </pic:blipFill>
                  <pic:spPr>
                    <a:xfrm>
                      <a:off x="0" y="0"/>
                      <a:ext cx="5731510" cy="2320290"/>
                    </a:xfrm>
                    <a:prstGeom prst="rect">
                      <a:avLst/>
                    </a:prstGeom>
                  </pic:spPr>
                </pic:pic>
              </a:graphicData>
            </a:graphic>
          </wp:inline>
        </w:drawing>
      </w:r>
    </w:p>
    <w:p w14:paraId="05E6CF05" w14:textId="7D5D57A5" w:rsidR="002A47A5" w:rsidRPr="00DF1B87" w:rsidRDefault="00DF1B87" w:rsidP="00DF1B87">
      <w:pPr>
        <w:pStyle w:val="Caption"/>
        <w:jc w:val="center"/>
      </w:pPr>
      <w:bookmarkStart w:id="168" w:name="_Toc206776056"/>
      <w:r>
        <w:t xml:space="preserve">Figure </w:t>
      </w:r>
      <w:fldSimple w:instr=" SEQ Figure \* ARABIC ">
        <w:r w:rsidR="001212DB">
          <w:rPr>
            <w:noProof/>
          </w:rPr>
          <w:t>64</w:t>
        </w:r>
      </w:fldSimple>
      <w:r>
        <w:t xml:space="preserve"> </w:t>
      </w:r>
      <w:r w:rsidRPr="00F47BB7">
        <w:t>Logger tab</w:t>
      </w:r>
      <w:bookmarkEnd w:id="168"/>
    </w:p>
    <w:p w14:paraId="011F457D" w14:textId="28AE45F4" w:rsidR="00F55A32" w:rsidRPr="00F55A32" w:rsidRDefault="00BB77CB" w:rsidP="00BF7C0A">
      <w:pPr>
        <w:pStyle w:val="ListParagraph"/>
        <w:numPr>
          <w:ilvl w:val="0"/>
          <w:numId w:val="31"/>
        </w:numPr>
        <w:rPr>
          <w:lang w:val="en-US"/>
        </w:rPr>
      </w:pPr>
      <w:r>
        <w:rPr>
          <w:lang w:val="en-US"/>
        </w:rPr>
        <w:lastRenderedPageBreak/>
        <w:t xml:space="preserve">Now press Application chip RESET. </w:t>
      </w:r>
      <w:r w:rsidR="00F55A32" w:rsidRPr="00F55A32">
        <w:rPr>
          <w:lang w:val="en-US"/>
        </w:rPr>
        <w:t>Once the use case starts running, logs will appear in the logger window. If there is a detection</w:t>
      </w:r>
      <w:r w:rsidR="00BB6A7D">
        <w:rPr>
          <w:lang w:val="en-US"/>
        </w:rPr>
        <w:t xml:space="preserve"> when the device wakes up</w:t>
      </w:r>
      <w:r w:rsidR="00F55A32" w:rsidRPr="00F55A32">
        <w:rPr>
          <w:lang w:val="en-US"/>
        </w:rPr>
        <w:t>, the video stream will be triggered automatically.</w:t>
      </w:r>
    </w:p>
    <w:p w14:paraId="27B96D61" w14:textId="04094DD7" w:rsidR="00F55A32" w:rsidRDefault="00F55A32" w:rsidP="00BF7C0A">
      <w:pPr>
        <w:pStyle w:val="ListParagraph"/>
        <w:numPr>
          <w:ilvl w:val="0"/>
          <w:numId w:val="31"/>
        </w:numPr>
        <w:rPr>
          <w:lang w:val="en-US"/>
        </w:rPr>
      </w:pPr>
      <w:r w:rsidRPr="00F55A32">
        <w:rPr>
          <w:lang w:val="en-US"/>
        </w:rPr>
        <w:t xml:space="preserve">The recorded frames and video will be saved </w:t>
      </w:r>
      <w:r w:rsidR="0081355A">
        <w:rPr>
          <w:lang w:val="en-US"/>
        </w:rPr>
        <w:t>at,</w:t>
      </w:r>
    </w:p>
    <w:p w14:paraId="230F67B2" w14:textId="5F333857" w:rsidR="0081355A" w:rsidRDefault="0081355A" w:rsidP="00BF7C0A">
      <w:pPr>
        <w:pStyle w:val="ListParagraph"/>
        <w:numPr>
          <w:ilvl w:val="1"/>
          <w:numId w:val="31"/>
        </w:numPr>
        <w:rPr>
          <w:lang w:val="en-US"/>
        </w:rPr>
      </w:pPr>
      <w:r>
        <w:rPr>
          <w:lang w:val="en-US"/>
        </w:rPr>
        <w:t xml:space="preserve">For Windows: </w:t>
      </w:r>
      <w:r w:rsidR="00C24C68">
        <w:rPr>
          <w:lang w:val="en-US"/>
        </w:rPr>
        <w:t>C:/Users/&lt;username&gt;/video_stream_output</w:t>
      </w:r>
    </w:p>
    <w:p w14:paraId="2510BBB5" w14:textId="6FD19E03" w:rsidR="00C24C68" w:rsidRPr="00F55A32" w:rsidRDefault="00C24C68" w:rsidP="00BF7C0A">
      <w:pPr>
        <w:pStyle w:val="ListParagraph"/>
        <w:numPr>
          <w:ilvl w:val="1"/>
          <w:numId w:val="31"/>
        </w:numPr>
        <w:rPr>
          <w:lang w:val="en-US"/>
        </w:rPr>
      </w:pPr>
      <w:r>
        <w:rPr>
          <w:lang w:val="en-US"/>
        </w:rPr>
        <w:t>For Linux</w:t>
      </w:r>
      <w:r w:rsidR="007D3720">
        <w:rPr>
          <w:lang w:val="en-US"/>
        </w:rPr>
        <w:t xml:space="preserve"> and macOS</w:t>
      </w:r>
      <w:r>
        <w:rPr>
          <w:lang w:val="en-US"/>
        </w:rPr>
        <w:t xml:space="preserve">: </w:t>
      </w:r>
      <w:r w:rsidR="00EC7AB1">
        <w:rPr>
          <w:lang w:val="en-US"/>
        </w:rPr>
        <w:t>/home/&lt;username&gt;/</w:t>
      </w:r>
      <w:proofErr w:type="spellStart"/>
      <w:r w:rsidR="00EC7AB1">
        <w:rPr>
          <w:lang w:val="en-US"/>
        </w:rPr>
        <w:t>video_</w:t>
      </w:r>
      <w:r w:rsidR="005471B7">
        <w:rPr>
          <w:lang w:val="en-US"/>
        </w:rPr>
        <w:t>s</w:t>
      </w:r>
      <w:r w:rsidR="00EC7AB1">
        <w:rPr>
          <w:lang w:val="en-US"/>
        </w:rPr>
        <w:t>tream_output</w:t>
      </w:r>
      <w:proofErr w:type="spellEnd"/>
    </w:p>
    <w:p w14:paraId="2E55BAE9" w14:textId="77777777" w:rsidR="007D3720" w:rsidRDefault="00F55A32" w:rsidP="00BF7C0A">
      <w:pPr>
        <w:pStyle w:val="ListParagraph"/>
        <w:numPr>
          <w:ilvl w:val="0"/>
          <w:numId w:val="31"/>
        </w:numPr>
        <w:rPr>
          <w:lang w:val="en-US"/>
        </w:rPr>
      </w:pPr>
      <w:r w:rsidRPr="00F55A32">
        <w:rPr>
          <w:lang w:val="en-US"/>
        </w:rPr>
        <w:t xml:space="preserve">You can save the logs as a text file using the 'Save logs as </w:t>
      </w:r>
      <w:r w:rsidR="00FE092F">
        <w:rPr>
          <w:lang w:val="en-US"/>
        </w:rPr>
        <w:t>TXT</w:t>
      </w:r>
      <w:r w:rsidRPr="00F55A32">
        <w:rPr>
          <w:lang w:val="en-US"/>
        </w:rPr>
        <w:t>' button</w:t>
      </w:r>
      <w:r w:rsidR="008D43B2">
        <w:rPr>
          <w:lang w:val="en-US"/>
        </w:rPr>
        <w:t xml:space="preserve"> and clear the logs using </w:t>
      </w:r>
      <w:r w:rsidR="00F37EA6">
        <w:rPr>
          <w:lang w:val="en-US"/>
        </w:rPr>
        <w:t>the ‘Clear logs’ button.</w:t>
      </w:r>
    </w:p>
    <w:p w14:paraId="29F056DC" w14:textId="77777777" w:rsidR="007D3720" w:rsidRPr="00853CD6" w:rsidRDefault="007D3720" w:rsidP="007D3720">
      <w:pPr>
        <w:pStyle w:val="ListParagraph"/>
        <w:numPr>
          <w:ilvl w:val="0"/>
          <w:numId w:val="31"/>
        </w:numPr>
        <w:rPr>
          <w:b/>
          <w:bCs/>
        </w:rPr>
      </w:pPr>
      <w:r w:rsidRPr="00853CD6">
        <w:rPr>
          <w:b/>
          <w:bCs/>
        </w:rPr>
        <w:t>Wakeup Triggers</w:t>
      </w:r>
    </w:p>
    <w:p w14:paraId="04410413" w14:textId="77777777" w:rsidR="007D3720" w:rsidRPr="00525CE5" w:rsidRDefault="007D3720" w:rsidP="00D9102E">
      <w:pPr>
        <w:pStyle w:val="ListParagraph"/>
        <w:numPr>
          <w:ilvl w:val="0"/>
          <w:numId w:val="43"/>
        </w:numPr>
      </w:pPr>
      <w:r w:rsidRPr="00525CE5">
        <w:rPr>
          <w:b/>
          <w:bCs/>
        </w:rPr>
        <w:t>Timer (CONFIG_WAKEUP_TRIGGER = 1):</w:t>
      </w:r>
    </w:p>
    <w:p w14:paraId="4D4611B0" w14:textId="77777777" w:rsidR="007D3720" w:rsidRPr="00853CD6" w:rsidRDefault="007D3720" w:rsidP="00D9102E">
      <w:pPr>
        <w:pStyle w:val="ListParagraph"/>
        <w:numPr>
          <w:ilvl w:val="1"/>
          <w:numId w:val="43"/>
        </w:numPr>
      </w:pPr>
      <w:r w:rsidRPr="00853CD6">
        <w:t>Device wakes up every 10 seconds</w:t>
      </w:r>
    </w:p>
    <w:p w14:paraId="14215D0A" w14:textId="77777777" w:rsidR="007D3720" w:rsidRPr="000B3A44" w:rsidRDefault="007D3720" w:rsidP="00D9102E">
      <w:pPr>
        <w:pStyle w:val="ListParagraph"/>
        <w:numPr>
          <w:ilvl w:val="0"/>
          <w:numId w:val="43"/>
        </w:numPr>
      </w:pPr>
      <w:r w:rsidRPr="00525CE5">
        <w:rPr>
          <w:b/>
          <w:bCs/>
        </w:rPr>
        <w:t>GPIO (CONFIG_WAKEUP_TRIGGER = 2):</w:t>
      </w:r>
    </w:p>
    <w:p w14:paraId="5EFB02C7" w14:textId="77777777" w:rsidR="007D3720" w:rsidRDefault="007D3720" w:rsidP="00D9102E">
      <w:pPr>
        <w:pStyle w:val="ListParagraph"/>
        <w:numPr>
          <w:ilvl w:val="1"/>
          <w:numId w:val="43"/>
        </w:numPr>
      </w:pPr>
      <w:r w:rsidRPr="00853CD6">
        <w:t>Keep one end of the jumper cable connected to GND</w:t>
      </w:r>
    </w:p>
    <w:p w14:paraId="5EA66455" w14:textId="77777777" w:rsidR="007D3720" w:rsidRPr="00853CD6" w:rsidRDefault="007D3720" w:rsidP="00D9102E">
      <w:pPr>
        <w:pStyle w:val="ListParagraph"/>
        <w:numPr>
          <w:ilvl w:val="1"/>
          <w:numId w:val="43"/>
        </w:numPr>
      </w:pPr>
      <w:r w:rsidRPr="00853CD6">
        <w:t>Wait at least 10 seconds after the device enters hibernation,</w:t>
      </w:r>
      <w:r>
        <w:t xml:space="preserve"> </w:t>
      </w:r>
      <w:r w:rsidRPr="00853CD6">
        <w:t>then connect the other end of the jumper to the UART0 RX pin to trigger the wake-up</w:t>
      </w:r>
    </w:p>
    <w:p w14:paraId="76B1F96E" w14:textId="5C3B75A3" w:rsidR="00B26729" w:rsidRPr="007D3720" w:rsidRDefault="00B26729" w:rsidP="007D3720">
      <w:pPr>
        <w:rPr>
          <w:lang w:val="en-US"/>
        </w:rPr>
      </w:pPr>
    </w:p>
    <w:p w14:paraId="59CCC9D3" w14:textId="77777777" w:rsidR="00DF1B87" w:rsidRDefault="00F86A89" w:rsidP="00DF1B87">
      <w:pPr>
        <w:keepNext/>
        <w:ind w:left="360" w:firstLine="0"/>
        <w:jc w:val="center"/>
      </w:pPr>
      <w:r w:rsidRPr="00F86A89">
        <w:rPr>
          <w:noProof/>
          <w:lang w:eastAsia="en-IN"/>
        </w:rPr>
        <w:drawing>
          <wp:inline distT="0" distB="0" distL="0" distR="0" wp14:anchorId="4DAFDC40" wp14:editId="165833C8">
            <wp:extent cx="3192187" cy="3682983"/>
            <wp:effectExtent l="0" t="0" r="8255" b="0"/>
            <wp:docPr id="1428066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9655" b="7075"/>
                    <a:stretch/>
                  </pic:blipFill>
                  <pic:spPr bwMode="auto">
                    <a:xfrm>
                      <a:off x="0" y="0"/>
                      <a:ext cx="3195687" cy="3687021"/>
                    </a:xfrm>
                    <a:prstGeom prst="rect">
                      <a:avLst/>
                    </a:prstGeom>
                    <a:noFill/>
                    <a:ln>
                      <a:noFill/>
                    </a:ln>
                    <a:extLst>
                      <a:ext uri="{53640926-AAD7-44D8-BBD7-CCE9431645EC}">
                        <a14:shadowObscured xmlns:a14="http://schemas.microsoft.com/office/drawing/2010/main"/>
                      </a:ext>
                    </a:extLst>
                  </pic:spPr>
                </pic:pic>
              </a:graphicData>
            </a:graphic>
          </wp:inline>
        </w:drawing>
      </w:r>
    </w:p>
    <w:p w14:paraId="5BE705FB" w14:textId="5384EA8F" w:rsidR="004F4C16" w:rsidRDefault="00DF1B87" w:rsidP="00DF1B87">
      <w:pPr>
        <w:pStyle w:val="Caption"/>
        <w:jc w:val="center"/>
      </w:pPr>
      <w:bookmarkStart w:id="169" w:name="_Toc206776057"/>
      <w:r>
        <w:t xml:space="preserve">Figure </w:t>
      </w:r>
      <w:fldSimple w:instr=" SEQ Figure \* ARABIC ">
        <w:r w:rsidR="001212DB">
          <w:rPr>
            <w:noProof/>
          </w:rPr>
          <w:t>65</w:t>
        </w:r>
      </w:fldSimple>
      <w:r>
        <w:t xml:space="preserve"> </w:t>
      </w:r>
      <w:r w:rsidRPr="00282E7D">
        <w:t xml:space="preserve">Doorbell </w:t>
      </w:r>
      <w:proofErr w:type="spellStart"/>
      <w:r w:rsidRPr="00282E7D">
        <w:t>usecase</w:t>
      </w:r>
      <w:proofErr w:type="spellEnd"/>
      <w:r w:rsidRPr="00282E7D">
        <w:t xml:space="preserve"> video stream</w:t>
      </w:r>
      <w:bookmarkEnd w:id="169"/>
      <w:r w:rsidR="00724AA4">
        <w:br/>
      </w:r>
    </w:p>
    <w:p w14:paraId="1FE0A510" w14:textId="348E398F" w:rsidR="00840C1F" w:rsidRPr="00724AA4" w:rsidRDefault="00840C1F" w:rsidP="00724AA4">
      <w:pPr>
        <w:ind w:left="0" w:firstLine="0"/>
        <w:rPr>
          <w:b/>
          <w:bCs/>
          <w:lang w:eastAsia="en-IN"/>
        </w:rPr>
      </w:pPr>
      <w:r w:rsidRPr="00724AA4">
        <w:rPr>
          <w:b/>
          <w:bCs/>
          <w:lang w:eastAsia="en-IN"/>
        </w:rPr>
        <w:t xml:space="preserve">Steps for Autorun </w:t>
      </w:r>
      <w:proofErr w:type="spellStart"/>
      <w:r w:rsidRPr="00724AA4">
        <w:rPr>
          <w:b/>
          <w:bCs/>
          <w:lang w:eastAsia="en-IN"/>
        </w:rPr>
        <w:t>Usecases</w:t>
      </w:r>
      <w:proofErr w:type="spellEnd"/>
      <w:r w:rsidRPr="00724AA4">
        <w:rPr>
          <w:b/>
          <w:bCs/>
          <w:lang w:eastAsia="en-IN"/>
        </w:rPr>
        <w:t>:</w:t>
      </w:r>
    </w:p>
    <w:p w14:paraId="4CE6A832" w14:textId="1283AA40" w:rsidR="00724AA4" w:rsidRDefault="00724AA4" w:rsidP="00BF7C0A">
      <w:pPr>
        <w:pStyle w:val="ListParagraph"/>
        <w:numPr>
          <w:ilvl w:val="0"/>
          <w:numId w:val="37"/>
        </w:numPr>
        <w:rPr>
          <w:lang w:eastAsia="en-IN"/>
        </w:rPr>
      </w:pPr>
      <w:r>
        <w:rPr>
          <w:lang w:eastAsia="en-IN"/>
        </w:rPr>
        <w:t xml:space="preserve">Select the </w:t>
      </w:r>
      <w:proofErr w:type="spellStart"/>
      <w:r>
        <w:rPr>
          <w:lang w:eastAsia="en-IN"/>
        </w:rPr>
        <w:t>usecase</w:t>
      </w:r>
      <w:proofErr w:type="spellEnd"/>
      <w:r>
        <w:rPr>
          <w:lang w:eastAsia="en-IN"/>
        </w:rPr>
        <w:t xml:space="preserve"> from the “UC ID” dropdown and click “Connect Image Source” button.</w:t>
      </w:r>
    </w:p>
    <w:p w14:paraId="548A93F7" w14:textId="6230F9C8" w:rsidR="00724AA4" w:rsidRDefault="00724AA4" w:rsidP="00BF7C0A">
      <w:pPr>
        <w:pStyle w:val="ListParagraph"/>
        <w:numPr>
          <w:ilvl w:val="0"/>
          <w:numId w:val="37"/>
        </w:numPr>
        <w:rPr>
          <w:lang w:eastAsia="en-IN"/>
        </w:rPr>
      </w:pPr>
      <w:r>
        <w:rPr>
          <w:lang w:eastAsia="en-IN"/>
        </w:rPr>
        <w:t xml:space="preserve">This will display the video stream of the </w:t>
      </w:r>
      <w:proofErr w:type="spellStart"/>
      <w:r>
        <w:rPr>
          <w:lang w:eastAsia="en-IN"/>
        </w:rPr>
        <w:t>usecase</w:t>
      </w:r>
      <w:proofErr w:type="spellEnd"/>
      <w:r>
        <w:rPr>
          <w:lang w:eastAsia="en-IN"/>
        </w:rPr>
        <w:t xml:space="preserve"> which started running.</w:t>
      </w:r>
      <w:r>
        <w:rPr>
          <w:lang w:eastAsia="en-IN"/>
        </w:rPr>
        <w:br/>
      </w:r>
    </w:p>
    <w:p w14:paraId="4DB581E6" w14:textId="77777777" w:rsidR="00DF1B87" w:rsidRDefault="00724AA4" w:rsidP="00DF1B87">
      <w:pPr>
        <w:keepNext/>
        <w:ind w:left="0" w:firstLine="0"/>
        <w:jc w:val="center"/>
      </w:pPr>
      <w:r>
        <w:rPr>
          <w:noProof/>
          <w:lang w:eastAsia="en-IN"/>
        </w:rPr>
        <w:lastRenderedPageBreak/>
        <mc:AlternateContent>
          <mc:Choice Requires="wps">
            <w:drawing>
              <wp:anchor distT="0" distB="0" distL="114300" distR="114300" simplePos="0" relativeHeight="251658249" behindDoc="0" locked="0" layoutInCell="1" allowOverlap="1" wp14:anchorId="68C8D1C6" wp14:editId="54E56773">
                <wp:simplePos x="0" y="0"/>
                <wp:positionH relativeFrom="column">
                  <wp:posOffset>164592</wp:posOffset>
                </wp:positionH>
                <wp:positionV relativeFrom="paragraph">
                  <wp:posOffset>520573</wp:posOffset>
                </wp:positionV>
                <wp:extent cx="1080000" cy="316992"/>
                <wp:effectExtent l="0" t="0" r="25400" b="26035"/>
                <wp:wrapNone/>
                <wp:docPr id="191942565" name="Rectangle 5"/>
                <wp:cNvGraphicFramePr/>
                <a:graphic xmlns:a="http://schemas.openxmlformats.org/drawingml/2006/main">
                  <a:graphicData uri="http://schemas.microsoft.com/office/word/2010/wordprocessingShape">
                    <wps:wsp>
                      <wps:cNvSpPr/>
                      <wps:spPr>
                        <a:xfrm>
                          <a:off x="0" y="0"/>
                          <a:ext cx="1080000" cy="316992"/>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686C1B2" id="Rectangle 5" o:spid="_x0000_s1026" style="position:absolute;margin-left:12.95pt;margin-top:41pt;width:85.05pt;height:24.9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" fillcolor="#e71224" strokecolor="#e71224" strokeweight=".5mm">
                <v:fill opacity="3341f"/>
              </v:rect>
            </w:pict>
          </mc:Fallback>
        </mc:AlternateContent>
      </w:r>
      <w:r w:rsidRPr="00724AA4">
        <w:rPr>
          <w:noProof/>
          <w:lang w:eastAsia="en-IN"/>
        </w:rPr>
        <w:drawing>
          <wp:inline distT="0" distB="0" distL="0" distR="0" wp14:anchorId="4C58A3DF" wp14:editId="3F1DC516">
            <wp:extent cx="5731510" cy="1261872"/>
            <wp:effectExtent l="0" t="0" r="2540" b="0"/>
            <wp:docPr id="9156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41215" name=""/>
                    <pic:cNvPicPr/>
                  </pic:nvPicPr>
                  <pic:blipFill rotWithShape="1">
                    <a:blip r:embed="rId78"/>
                    <a:srcRect b="8802"/>
                    <a:stretch/>
                  </pic:blipFill>
                  <pic:spPr bwMode="auto">
                    <a:xfrm>
                      <a:off x="0" y="0"/>
                      <a:ext cx="5731510" cy="1261872"/>
                    </a:xfrm>
                    <a:prstGeom prst="rect">
                      <a:avLst/>
                    </a:prstGeom>
                    <a:ln>
                      <a:noFill/>
                    </a:ln>
                    <a:extLst>
                      <a:ext uri="{53640926-AAD7-44D8-BBD7-CCE9431645EC}">
                        <a14:shadowObscured xmlns:a14="http://schemas.microsoft.com/office/drawing/2010/main"/>
                      </a:ext>
                    </a:extLst>
                  </pic:spPr>
                </pic:pic>
              </a:graphicData>
            </a:graphic>
          </wp:inline>
        </w:drawing>
      </w:r>
    </w:p>
    <w:p w14:paraId="16A7752A" w14:textId="6FF45999" w:rsidR="00724AA4" w:rsidRDefault="00DF1B87" w:rsidP="00DF1B87">
      <w:pPr>
        <w:pStyle w:val="Caption"/>
        <w:jc w:val="center"/>
      </w:pPr>
      <w:bookmarkStart w:id="170" w:name="_Toc206776058"/>
      <w:r>
        <w:t xml:space="preserve">Figure </w:t>
      </w:r>
      <w:fldSimple w:instr=" SEQ Figure \* ARABIC ">
        <w:r w:rsidR="001212DB">
          <w:rPr>
            <w:noProof/>
          </w:rPr>
          <w:t>66</w:t>
        </w:r>
      </w:fldSimple>
      <w:r>
        <w:t xml:space="preserve"> </w:t>
      </w:r>
      <w:r w:rsidRPr="006B2A6C">
        <w:t>Connect Image Source button</w:t>
      </w:r>
      <w:bookmarkEnd w:id="170"/>
    </w:p>
    <w:p w14:paraId="1BF63320" w14:textId="77777777" w:rsidR="008E7F9C" w:rsidRPr="008E7F9C" w:rsidRDefault="008E7F9C" w:rsidP="008E7F9C">
      <w:pPr>
        <w:rPr>
          <w:lang w:eastAsia="en-IN"/>
        </w:rPr>
      </w:pPr>
    </w:p>
    <w:p w14:paraId="51EC9A91" w14:textId="77777777" w:rsidR="008E7F9C" w:rsidRPr="008E7F9C" w:rsidRDefault="008E7F9C" w:rsidP="008E7F9C">
      <w:pPr>
        <w:rPr>
          <w:lang w:eastAsia="en-IN"/>
        </w:rPr>
      </w:pPr>
    </w:p>
    <w:p w14:paraId="02D6BCD2" w14:textId="77777777" w:rsidR="008E7F9C" w:rsidRDefault="008E7F9C" w:rsidP="008E7F9C">
      <w:pPr>
        <w:rPr>
          <w:i/>
          <w:iCs/>
          <w:color w:val="44546A" w:themeColor="text2"/>
          <w:sz w:val="18"/>
          <w:szCs w:val="18"/>
        </w:rPr>
      </w:pPr>
    </w:p>
    <w:p w14:paraId="127B8F2C" w14:textId="77777777" w:rsidR="008E7F9C" w:rsidRPr="008E7F9C" w:rsidRDefault="008E7F9C" w:rsidP="008E7F9C">
      <w:pPr>
        <w:jc w:val="right"/>
        <w:rPr>
          <w:lang w:eastAsia="en-IN"/>
        </w:rPr>
      </w:pPr>
    </w:p>
    <w:sectPr w:rsidR="008E7F9C" w:rsidRPr="008E7F9C">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Todd Dust" w:date="2025-06-09T14:09:00Z" w:initials="TD">
    <w:p w14:paraId="0291DBA8" w14:textId="77777777" w:rsidR="002600F6" w:rsidRDefault="002600F6" w:rsidP="002600F6">
      <w:pPr>
        <w:pStyle w:val="CommentText"/>
        <w:ind w:left="0" w:firstLine="0"/>
      </w:pPr>
      <w:r>
        <w:rPr>
          <w:rStyle w:val="CommentReference"/>
        </w:rPr>
        <w:annotationRef/>
      </w:r>
      <w:r>
        <w:t>Ensure that this image is updated to match what it looks like in the SDK</w:t>
      </w:r>
    </w:p>
  </w:comment>
  <w:comment w:id="11" w:author="Priyadharshini Natarajan (CW)" w:date="2025-06-19T10:28:00Z" w:initials="PN">
    <w:p w14:paraId="4A653A27" w14:textId="77777777" w:rsidR="006D10A1" w:rsidRDefault="006D10A1" w:rsidP="006D10A1">
      <w:pPr>
        <w:pStyle w:val="CommentText"/>
        <w:ind w:left="0" w:firstLine="0"/>
      </w:pPr>
      <w:r>
        <w:rPr>
          <w:rStyle w:val="CommentReference"/>
        </w:rPr>
        <w:annotationRef/>
      </w:r>
      <w:r>
        <w:t>Sure</w:t>
      </w:r>
    </w:p>
  </w:comment>
  <w:comment w:id="62" w:author="Todd Dust" w:date="2025-06-09T14:22:00Z" w:initials="TD">
    <w:p w14:paraId="555EB452" w14:textId="6A57EE7E" w:rsidR="008D0C3D" w:rsidRDefault="008D0C3D" w:rsidP="008D0C3D">
      <w:pPr>
        <w:pStyle w:val="CommentText"/>
        <w:ind w:left="0" w:firstLine="0"/>
      </w:pPr>
      <w:r>
        <w:rPr>
          <w:rStyle w:val="CommentReference"/>
        </w:rPr>
        <w:annotationRef/>
      </w:r>
      <w:r>
        <w:t>Change to Project Type</w:t>
      </w:r>
    </w:p>
  </w:comment>
  <w:comment w:id="63" w:author="Priyadharshini Natarajan (CW)" w:date="2025-06-10T14:49:00Z" w:initials="PN">
    <w:p w14:paraId="5684CE5A" w14:textId="77777777" w:rsidR="00CC00E5" w:rsidRDefault="00CC00E5" w:rsidP="00CC00E5">
      <w:pPr>
        <w:pStyle w:val="CommentText"/>
        <w:ind w:left="0" w:firstLine="0"/>
      </w:pPr>
      <w:r>
        <w:rPr>
          <w:rStyle w:val="CommentReference"/>
        </w:rPr>
        <w:annotationRef/>
      </w:r>
      <w:r>
        <w:t>Changed “Project name” to “Project Type”</w:t>
      </w:r>
    </w:p>
  </w:comment>
  <w:comment w:id="64" w:author="Todd Dust" w:date="2025-06-09T14:24:00Z" w:initials="TD">
    <w:p w14:paraId="5DC80544" w14:textId="6F207070" w:rsidR="009706AE" w:rsidRDefault="009706AE" w:rsidP="009706AE">
      <w:pPr>
        <w:pStyle w:val="CommentText"/>
        <w:ind w:left="0" w:firstLine="0"/>
      </w:pPr>
      <w:r>
        <w:rPr>
          <w:rStyle w:val="CommentReference"/>
        </w:rPr>
        <w:annotationRef/>
      </w:r>
      <w:r>
        <w:t>Project Type</w:t>
      </w:r>
    </w:p>
  </w:comment>
  <w:comment w:id="65" w:author="Priyadharshini Natarajan (CW)" w:date="2025-06-10T14:49:00Z" w:initials="PN">
    <w:p w14:paraId="014FA606" w14:textId="77777777" w:rsidR="00EB0BA2" w:rsidRDefault="00EB0BA2" w:rsidP="00EB0BA2">
      <w:pPr>
        <w:pStyle w:val="CommentText"/>
        <w:ind w:left="0" w:firstLine="0"/>
      </w:pPr>
      <w:r>
        <w:rPr>
          <w:rStyle w:val="CommentReference"/>
        </w:rPr>
        <w:annotationRef/>
      </w:r>
      <w:r>
        <w:t>Have made the required changes</w:t>
      </w:r>
    </w:p>
  </w:comment>
  <w:comment w:id="68" w:author="Salah Gafoor" w:date="2025-06-17T11:42:00Z" w:initials="SG">
    <w:p w14:paraId="2EBE2C2E" w14:textId="77777777" w:rsidR="00FA7306" w:rsidRDefault="00ED323C" w:rsidP="00FA7306">
      <w:pPr>
        <w:pStyle w:val="CommentText"/>
        <w:ind w:left="0" w:firstLine="0"/>
      </w:pPr>
      <w:r>
        <w:rPr>
          <w:rStyle w:val="CommentReference"/>
        </w:rPr>
        <w:annotationRef/>
      </w:r>
      <w:r w:rsidR="00FA7306">
        <w:t>Upon cloning, the main branch will be checked out which doesn’t show configs currently. We need to manually checkout to other branches (eg: br_basic_sdk) to see the configs. (This is may not be necessary once we merge other branches to main)</w:t>
      </w:r>
    </w:p>
  </w:comment>
  <w:comment w:id="69" w:author="Priyadharshini Natarajan (CW)" w:date="2025-06-19T10:24:00Z" w:initials="PN">
    <w:p w14:paraId="2DD98C3F" w14:textId="77777777" w:rsidR="003314A2" w:rsidRDefault="003314A2" w:rsidP="003314A2">
      <w:pPr>
        <w:pStyle w:val="CommentText"/>
        <w:ind w:left="0" w:firstLine="0"/>
      </w:pPr>
      <w:r>
        <w:rPr>
          <w:rStyle w:val="CommentReference"/>
        </w:rPr>
        <w:annotationRef/>
      </w:r>
      <w:r>
        <w:t>Once the branches are merged, defconfigs will be available and dropdown will be updated accordingly.</w:t>
      </w:r>
    </w:p>
  </w:comment>
  <w:comment w:id="70" w:author="Salah Gafoor" w:date="2025-06-19T11:47:00Z" w:initials="SG">
    <w:p w14:paraId="271820D4" w14:textId="2F4F26C0" w:rsidR="004C41E6" w:rsidRDefault="004C41E6">
      <w:pPr>
        <w:pStyle w:val="CommentText"/>
      </w:pPr>
      <w:r>
        <w:rPr>
          <w:rStyle w:val="CommentReference"/>
        </w:rPr>
        <w:annotationRef/>
      </w:r>
      <w:r w:rsidRPr="7D8B3BEB">
        <w:t>Okay, resolving this thread.</w:t>
      </w:r>
    </w:p>
  </w:comment>
  <w:comment w:id="78" w:author="Salah Gafoor" w:date="2025-06-17T12:20:00Z" w:initials="SG">
    <w:p w14:paraId="6A5F9786" w14:textId="1BB47A7E" w:rsidR="006A44E6" w:rsidRDefault="006A44E6" w:rsidP="006A44E6">
      <w:pPr>
        <w:pStyle w:val="CommentText"/>
        <w:ind w:left="0" w:firstLine="0"/>
      </w:pPr>
      <w:r>
        <w:rPr>
          <w:rStyle w:val="CommentReference"/>
        </w:rPr>
        <w:annotationRef/>
      </w:r>
      <w:r>
        <w:t>There is change in terms: Image generator should be AXF/ELF to BIN; Debug Probe interface should be Debug Probes.</w:t>
      </w:r>
    </w:p>
  </w:comment>
  <w:comment w:id="79" w:author="Salah Gafoor" w:date="2025-06-17T12:35:00Z" w:initials="SG">
    <w:p w14:paraId="0DEECF71" w14:textId="77777777" w:rsidR="000062DD" w:rsidRDefault="000062DD" w:rsidP="000062DD">
      <w:pPr>
        <w:pStyle w:val="CommentText"/>
        <w:ind w:left="0" w:firstLine="0"/>
      </w:pPr>
      <w:r>
        <w:rPr>
          <w:rStyle w:val="CommentReference"/>
        </w:rPr>
        <w:annotationRef/>
      </w:r>
      <w:r>
        <w:t>The file path automatically populated is wrong. In mycase it was showing: “</w:t>
      </w:r>
      <w:hyperlink r:id="rId1" w:history="1">
        <w:r w:rsidRPr="007C607F">
          <w:rPr>
            <w:rStyle w:val="Hyperlink"/>
          </w:rPr>
          <w:t>c:\Projects\srsdk\out\sr110_cm55_fw\release\sr110_cm55_fw.elf</w:t>
        </w:r>
      </w:hyperlink>
      <w:r>
        <w:t>" But actual path is “"</w:t>
      </w:r>
      <w:hyperlink r:id="rId2" w:history="1">
        <w:r w:rsidRPr="007C607F">
          <w:rPr>
            <w:rStyle w:val="Hyperlink"/>
          </w:rPr>
          <w:t>C:\Projects\srsdk\out\sr110_cm55_fw\sr110_b0_fw_hw\Release\sr110_cm55_fw.elf</w:t>
        </w:r>
      </w:hyperlink>
      <w:r>
        <w:t xml:space="preserve">". </w:t>
      </w:r>
      <w:r>
        <w:br/>
        <w:t>“sr110_b0_fw_hw” directory is missing in the path.</w:t>
      </w:r>
    </w:p>
  </w:comment>
  <w:comment w:id="80" w:author="Priyadharshini Natarajan (CW)" w:date="2025-06-19T10:34:00Z" w:initials="PN">
    <w:p w14:paraId="74A39C9D" w14:textId="77777777" w:rsidR="006D10A1" w:rsidRDefault="006D10A1" w:rsidP="006D10A1">
      <w:pPr>
        <w:pStyle w:val="CommentText"/>
        <w:ind w:left="0" w:firstLine="0"/>
      </w:pPr>
      <w:r>
        <w:rPr>
          <w:rStyle w:val="CommentReference"/>
        </w:rPr>
        <w:annotationRef/>
      </w:r>
      <w:r>
        <w:t xml:space="preserve">The shared extension package is specific for restructured repo and the filepaths will be relevant to that layout. The folder structure in earlier codebase was \out\sr110_cm55_fw\sr110_b0_fw_hw\Release\ but in the restructured repo it is in the format: \out\sr110_cm55_fw\release\ </w:t>
      </w:r>
    </w:p>
  </w:comment>
  <w:comment w:id="81" w:author="Salah Gafoor" w:date="2025-06-19T12:32:00Z" w:initials="SG">
    <w:p w14:paraId="5D84D987" w14:textId="01F09BBF" w:rsidR="00333648" w:rsidRDefault="00333648">
      <w:pPr>
        <w:pStyle w:val="CommentText"/>
      </w:pPr>
      <w:r>
        <w:rPr>
          <w:rStyle w:val="CommentReference"/>
        </w:rPr>
        <w:annotationRef/>
      </w:r>
      <w:r w:rsidRPr="14DE1228">
        <w:t>I believe it shouldn't be impacted by the codebase as the path should be fetched dynamically (and not hardcoded).</w:t>
      </w:r>
    </w:p>
    <w:p w14:paraId="6600A359" w14:textId="2D24E2D3" w:rsidR="00333648" w:rsidRDefault="00333648">
      <w:pPr>
        <w:pStyle w:val="CommentText"/>
      </w:pPr>
    </w:p>
    <w:p w14:paraId="165D09DF" w14:textId="11FBFBEA" w:rsidR="00333648" w:rsidRDefault="00333648">
      <w:pPr>
        <w:pStyle w:val="CommentText"/>
      </w:pPr>
      <w:r w:rsidRPr="5BED1679">
        <w:t>When the Build Interface generates the output files, the path can be copied into some variable and can be reused in the other interfaces. Please check if that is possible at your side.</w:t>
      </w:r>
    </w:p>
  </w:comment>
  <w:comment w:id="82" w:author="Priyadharshini Natarajan (CW)" w:date="2025-06-23T22:59:00Z" w:initials="PN">
    <w:p w14:paraId="1CEBF5F8" w14:textId="77777777" w:rsidR="008E61A1" w:rsidRDefault="008E61A1" w:rsidP="008E61A1">
      <w:pPr>
        <w:pStyle w:val="CommentText"/>
        <w:ind w:left="0" w:firstLine="0"/>
      </w:pPr>
      <w:r>
        <w:rPr>
          <w:rStyle w:val="CommentReference"/>
        </w:rPr>
        <w:annotationRef/>
      </w:r>
      <w:r>
        <w:t>Currently for srsdk repo, the release and debug files are placed in predefined paths (\out\sr110_cm55_fw\release\). Since this path is fixed, we opted to reference it directly, instead of parsing output logs for a known value. However we’ll consider making it dynamic in future updates.</w:t>
      </w:r>
    </w:p>
  </w:comment>
  <w:comment w:id="93" w:author="Salah Gafoor" w:date="2025-06-17T12:41:00Z" w:initials="SG">
    <w:p w14:paraId="53F9F154" w14:textId="12C91D7A" w:rsidR="004E6559" w:rsidRDefault="004E6559" w:rsidP="004E6559">
      <w:pPr>
        <w:pStyle w:val="CommentText"/>
        <w:ind w:left="0" w:firstLine="0"/>
      </w:pPr>
      <w:r>
        <w:rPr>
          <w:rStyle w:val="CommentReference"/>
        </w:rPr>
        <w:annotationRef/>
      </w:r>
      <w:r>
        <w:t>It should be “Bin_Location”</w:t>
      </w:r>
    </w:p>
  </w:comment>
  <w:comment w:id="94" w:author="Priyadharshini Natarajan (CW)" w:date="2025-06-19T09:46:00Z" w:initials="PN">
    <w:p w14:paraId="5606957A" w14:textId="77777777" w:rsidR="0090317C" w:rsidRDefault="0090317C" w:rsidP="0090317C">
      <w:pPr>
        <w:pStyle w:val="CommentText"/>
        <w:ind w:left="0" w:firstLine="0"/>
      </w:pPr>
      <w:r>
        <w:rPr>
          <w:rStyle w:val="CommentReference"/>
        </w:rPr>
        <w:annotationRef/>
      </w:r>
      <w:r>
        <w:t>Have made the required changes.</w:t>
      </w:r>
    </w:p>
  </w:comment>
  <w:comment w:id="120" w:author="Salah Gafoor" w:date="2025-06-17T17:21:00Z" w:initials="SG">
    <w:p w14:paraId="38B0DC2F" w14:textId="38E6523E" w:rsidR="00985B6A" w:rsidRDefault="00985B6A" w:rsidP="00985B6A">
      <w:pPr>
        <w:pStyle w:val="CommentText"/>
        <w:ind w:left="0" w:firstLine="0"/>
      </w:pPr>
      <w:r>
        <w:rPr>
          <w:rStyle w:val="CommentReference"/>
        </w:rPr>
        <w:annotationRef/>
      </w:r>
      <w:r>
        <w:t>The populated file path is wrong.</w:t>
      </w:r>
    </w:p>
  </w:comment>
  <w:comment w:id="121" w:author="Priyadharshini Natarajan (CW)" w:date="2025-06-19T09:34:00Z" w:initials="PN">
    <w:p w14:paraId="06E52413" w14:textId="77777777" w:rsidR="00A36874" w:rsidRDefault="00A36874" w:rsidP="00A36874">
      <w:pPr>
        <w:pStyle w:val="CommentText"/>
        <w:ind w:left="0" w:firstLine="0"/>
      </w:pPr>
      <w:r>
        <w:rPr>
          <w:rStyle w:val="CommentReference"/>
        </w:rPr>
        <w:annotationRef/>
      </w:r>
      <w:r>
        <w:t>This is due to changes in the branch used.</w:t>
      </w:r>
    </w:p>
  </w:comment>
  <w:comment w:id="122" w:author="Salah Gafoor" w:date="2025-06-19T12:33:00Z" w:initials="SG">
    <w:p w14:paraId="452CDF75" w14:textId="117ECECE" w:rsidR="00DC5BF9" w:rsidRDefault="00DC5BF9">
      <w:pPr>
        <w:pStyle w:val="CommentText"/>
      </w:pPr>
      <w:r>
        <w:rPr>
          <w:rStyle w:val="CommentReference"/>
        </w:rPr>
        <w:annotationRef/>
      </w:r>
      <w:r w:rsidRPr="402672E0">
        <w:t>I believe it shouldn't be impacted by the codebase as the path should be fetched dynamically (and not hardcoded).</w:t>
      </w:r>
    </w:p>
    <w:p w14:paraId="745AD6C2" w14:textId="21D4331D" w:rsidR="00DC5BF9" w:rsidRDefault="00DC5BF9">
      <w:pPr>
        <w:pStyle w:val="CommentText"/>
      </w:pPr>
    </w:p>
    <w:p w14:paraId="38653EE2" w14:textId="342E81F7" w:rsidR="00DC5BF9" w:rsidRDefault="00DC5BF9">
      <w:pPr>
        <w:pStyle w:val="CommentText"/>
      </w:pPr>
      <w:r w:rsidRPr="4EA514A9">
        <w:t>When the Build Interface generates the output files, the path can be copied into some variable and can be reused in the other interfaces. Please check if that is possible at your side.</w:t>
      </w:r>
    </w:p>
  </w:comment>
  <w:comment w:id="123" w:author="Priyadharshini Natarajan (CW)" w:date="2025-06-23T23:00:00Z" w:initials="PN">
    <w:p w14:paraId="25F1128F" w14:textId="77777777" w:rsidR="008E61A1" w:rsidRDefault="008E61A1" w:rsidP="008E61A1">
      <w:pPr>
        <w:pStyle w:val="CommentText"/>
        <w:ind w:left="0" w:firstLine="0"/>
      </w:pPr>
      <w:r>
        <w:rPr>
          <w:rStyle w:val="CommentReference"/>
        </w:rPr>
        <w:annotationRef/>
      </w:r>
      <w:r>
        <w:t>Same as release file path</w:t>
      </w:r>
    </w:p>
  </w:comment>
  <w:comment w:id="130" w:author="Salah Gafoor" w:date="2025-06-17T17:28:00Z" w:initials="SG">
    <w:p w14:paraId="59E9FF78" w14:textId="5BFA80D8" w:rsidR="00985B6A" w:rsidRDefault="00985B6A" w:rsidP="00985B6A">
      <w:pPr>
        <w:pStyle w:val="CommentText"/>
        <w:ind w:left="0" w:firstLine="0"/>
      </w:pPr>
      <w:r>
        <w:rPr>
          <w:rStyle w:val="CommentReference"/>
        </w:rPr>
        <w:annotationRef/>
      </w:r>
      <w:r>
        <w:t>It can be written “right-click on the code space” or in a better understandable way.</w:t>
      </w:r>
    </w:p>
  </w:comment>
  <w:comment w:id="131" w:author="Priyadharshini Natarajan (CW)" w:date="2025-06-19T09:34:00Z" w:initials="PN">
    <w:p w14:paraId="66A6D1B4" w14:textId="77777777" w:rsidR="00A36874" w:rsidRDefault="00A36874" w:rsidP="00A36874">
      <w:pPr>
        <w:pStyle w:val="CommentText"/>
        <w:ind w:left="0" w:firstLine="0"/>
      </w:pPr>
      <w:r>
        <w:rPr>
          <w:rStyle w:val="CommentReference"/>
        </w:rPr>
        <w:annotationRef/>
      </w:r>
      <w:r>
        <w:t>Have made the required changes.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291DBA8" w15:done="0"/>
  <w15:commentEx w15:paraId="4A653A27" w15:paraIdParent="0291DBA8" w15:done="0"/>
  <w15:commentEx w15:paraId="555EB452" w15:done="0"/>
  <w15:commentEx w15:paraId="5684CE5A" w15:paraIdParent="555EB452" w15:done="0"/>
  <w15:commentEx w15:paraId="5DC80544" w15:done="0"/>
  <w15:commentEx w15:paraId="014FA606" w15:paraIdParent="5DC80544" w15:done="0"/>
  <w15:commentEx w15:paraId="2EBE2C2E" w15:done="1"/>
  <w15:commentEx w15:paraId="2DD98C3F" w15:paraIdParent="2EBE2C2E" w15:done="1"/>
  <w15:commentEx w15:paraId="271820D4" w15:paraIdParent="2EBE2C2E" w15:done="1"/>
  <w15:commentEx w15:paraId="6A5F9786" w15:done="1"/>
  <w15:commentEx w15:paraId="0DEECF71" w15:paraIdParent="6A5F9786" w15:done="1"/>
  <w15:commentEx w15:paraId="74A39C9D" w15:paraIdParent="6A5F9786" w15:done="1"/>
  <w15:commentEx w15:paraId="165D09DF" w15:paraIdParent="6A5F9786" w15:done="1"/>
  <w15:commentEx w15:paraId="1CEBF5F8" w15:paraIdParent="6A5F9786" w15:done="1"/>
  <w15:commentEx w15:paraId="53F9F154" w15:done="1"/>
  <w15:commentEx w15:paraId="5606957A" w15:paraIdParent="53F9F154" w15:done="1"/>
  <w15:commentEx w15:paraId="38B0DC2F" w15:done="1"/>
  <w15:commentEx w15:paraId="06E52413" w15:paraIdParent="38B0DC2F" w15:done="1"/>
  <w15:commentEx w15:paraId="38653EE2" w15:paraIdParent="38B0DC2F" w15:done="1"/>
  <w15:commentEx w15:paraId="25F1128F" w15:paraIdParent="38B0DC2F" w15:done="1"/>
  <w15:commentEx w15:paraId="59E9FF78" w15:done="1"/>
  <w15:commentEx w15:paraId="66A6D1B4" w15:paraIdParent="59E9FF7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4092F39" w16cex:dateUtc="2025-06-09T21:09:00Z"/>
  <w16cex:commentExtensible w16cex:durableId="6295BAE9" w16cex:dateUtc="2025-06-19T04:58:00Z"/>
  <w16cex:commentExtensible w16cex:durableId="03ACFD05" w16cex:dateUtc="2025-06-09T21:22:00Z"/>
  <w16cex:commentExtensible w16cex:durableId="5B94960D" w16cex:dateUtc="2025-06-10T09:19:00Z"/>
  <w16cex:commentExtensible w16cex:durableId="391DE514" w16cex:dateUtc="2025-06-09T21:24:00Z"/>
  <w16cex:commentExtensible w16cex:durableId="30D21E9C" w16cex:dateUtc="2025-06-10T09:19:00Z"/>
  <w16cex:commentExtensible w16cex:durableId="1439FA1D" w16cex:dateUtc="2025-06-17T06:12:00Z"/>
  <w16cex:commentExtensible w16cex:durableId="00BC1AAF" w16cex:dateUtc="2025-06-19T04:54:00Z"/>
  <w16cex:commentExtensible w16cex:durableId="2F3A71EC" w16cex:dateUtc="2025-06-19T06:17:00Z"/>
  <w16cex:commentExtensible w16cex:durableId="7120B05D" w16cex:dateUtc="2025-06-17T06:50:00Z"/>
  <w16cex:commentExtensible w16cex:durableId="4D1177EC" w16cex:dateUtc="2025-06-17T07:05:00Z"/>
  <w16cex:commentExtensible w16cex:durableId="54AB443E" w16cex:dateUtc="2025-06-19T05:04:00Z"/>
  <w16cex:commentExtensible w16cex:durableId="1697CD15" w16cex:dateUtc="2025-06-19T07:02:00Z"/>
  <w16cex:commentExtensible w16cex:durableId="19CC9FE6" w16cex:dateUtc="2025-06-23T17:29:00Z"/>
  <w16cex:commentExtensible w16cex:durableId="0FFA89BB" w16cex:dateUtc="2025-06-17T07:11:00Z">
    <w16cex:extLst>
      <w16:ext w16:uri="{CE6994B0-6A32-4C9F-8C6B-6E91EDA988CE}">
        <cr:reactions xmlns:cr="http://schemas.microsoft.com/office/comments/2020/reactions">
          <cr:reaction reactionType="1">
            <cr:reactionInfo dateUtc="2025-06-19T06:18:05Z">
              <cr:user userId="S::sabdulga@synaptics.com::5262e6ea-abdb-4f7c-9a25-b2d88cb25558" userProvider="AD" userName="Salah Gafoor"/>
            </cr:reactionInfo>
          </cr:reaction>
        </cr:reactions>
      </w16:ext>
    </w16cex:extLst>
  </w16cex:commentExtensible>
  <w16cex:commentExtensible w16cex:durableId="75FB86AC" w16cex:dateUtc="2025-06-19T04:16:00Z"/>
  <w16cex:commentExtensible w16cex:durableId="6114CF70" w16cex:dateUtc="2025-06-17T11:51:00Z"/>
  <w16cex:commentExtensible w16cex:durableId="4B73B5EC" w16cex:dateUtc="2025-06-19T04:04:00Z"/>
  <w16cex:commentExtensible w16cex:durableId="08522013" w16cex:dateUtc="2025-06-19T07:03:00Z"/>
  <w16cex:commentExtensible w16cex:durableId="7225337D" w16cex:dateUtc="2025-06-23T17:30:00Z"/>
  <w16cex:commentExtensible w16cex:durableId="7818CE11" w16cex:dateUtc="2025-06-17T11:58:00Z">
    <w16cex:extLst>
      <w16:ext w16:uri="{CE6994B0-6A32-4C9F-8C6B-6E91EDA988CE}">
        <cr:reactions xmlns:cr="http://schemas.microsoft.com/office/comments/2020/reactions">
          <cr:reaction reactionType="1">
            <cr:reactionInfo dateUtc="2025-06-19T07:03:27Z">
              <cr:user userId="S::sabdulga@synaptics.com::5262e6ea-abdb-4f7c-9a25-b2d88cb25558" userProvider="AD" userName="Salah Gafoor"/>
            </cr:reactionInfo>
          </cr:reaction>
        </cr:reactions>
      </w16:ext>
    </w16cex:extLst>
  </w16cex:commentExtensible>
  <w16cex:commentExtensible w16cex:durableId="514C81F1" w16cex:dateUtc="2025-06-19T04: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291DBA8" w16cid:durableId="44092F39"/>
  <w16cid:commentId w16cid:paraId="4A653A27" w16cid:durableId="6295BAE9"/>
  <w16cid:commentId w16cid:paraId="555EB452" w16cid:durableId="03ACFD05"/>
  <w16cid:commentId w16cid:paraId="5684CE5A" w16cid:durableId="5B94960D"/>
  <w16cid:commentId w16cid:paraId="5DC80544" w16cid:durableId="391DE514"/>
  <w16cid:commentId w16cid:paraId="014FA606" w16cid:durableId="30D21E9C"/>
  <w16cid:commentId w16cid:paraId="2EBE2C2E" w16cid:durableId="1439FA1D"/>
  <w16cid:commentId w16cid:paraId="2DD98C3F" w16cid:durableId="00BC1AAF"/>
  <w16cid:commentId w16cid:paraId="271820D4" w16cid:durableId="2F3A71EC"/>
  <w16cid:commentId w16cid:paraId="6A5F9786" w16cid:durableId="7120B05D"/>
  <w16cid:commentId w16cid:paraId="0DEECF71" w16cid:durableId="4D1177EC"/>
  <w16cid:commentId w16cid:paraId="74A39C9D" w16cid:durableId="54AB443E"/>
  <w16cid:commentId w16cid:paraId="165D09DF" w16cid:durableId="1697CD15"/>
  <w16cid:commentId w16cid:paraId="1CEBF5F8" w16cid:durableId="19CC9FE6"/>
  <w16cid:commentId w16cid:paraId="53F9F154" w16cid:durableId="0FFA89BB"/>
  <w16cid:commentId w16cid:paraId="5606957A" w16cid:durableId="75FB86AC"/>
  <w16cid:commentId w16cid:paraId="38B0DC2F" w16cid:durableId="6114CF70"/>
  <w16cid:commentId w16cid:paraId="06E52413" w16cid:durableId="4B73B5EC"/>
  <w16cid:commentId w16cid:paraId="38653EE2" w16cid:durableId="08522013"/>
  <w16cid:commentId w16cid:paraId="25F1128F" w16cid:durableId="7225337D"/>
  <w16cid:commentId w16cid:paraId="59E9FF78" w16cid:durableId="7818CE11"/>
  <w16cid:commentId w16cid:paraId="66A6D1B4" w16cid:durableId="514C81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F15CB"/>
    <w:multiLevelType w:val="hybridMultilevel"/>
    <w:tmpl w:val="8EEC80D0"/>
    <w:lvl w:ilvl="0" w:tplc="40090001">
      <w:start w:val="1"/>
      <w:numFmt w:val="bullet"/>
      <w:lvlText w:val=""/>
      <w:lvlJc w:val="left"/>
      <w:pPr>
        <w:ind w:left="1797" w:hanging="360"/>
      </w:pPr>
      <w:rPr>
        <w:rFonts w:ascii="Symbol" w:hAnsi="Symbol"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1" w15:restartNumberingAfterBreak="0">
    <w:nsid w:val="090941EA"/>
    <w:multiLevelType w:val="hybridMultilevel"/>
    <w:tmpl w:val="BD085E90"/>
    <w:lvl w:ilvl="0" w:tplc="1BDC3536">
      <w:start w:val="1"/>
      <w:numFmt w:val="decimal"/>
      <w:lvlText w:val="%1."/>
      <w:lvlJc w:val="left"/>
      <w:pPr>
        <w:ind w:left="720" w:hanging="360"/>
      </w:pPr>
      <w:rPr>
        <w:rFonts w:asciiTheme="minorHAnsi" w:hAnsiTheme="minorHAnsi" w:cstheme="minorHAnsi" w:hint="default"/>
        <w:i w:val="0"/>
        <w:i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730D0B"/>
    <w:multiLevelType w:val="hybridMultilevel"/>
    <w:tmpl w:val="580C16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E0683F"/>
    <w:multiLevelType w:val="multilevel"/>
    <w:tmpl w:val="D15AFAD8"/>
    <w:lvl w:ilvl="0">
      <w:start w:val="1"/>
      <w:numFmt w:val="bullet"/>
      <w:lvlText w:val=""/>
      <w:lvlJc w:val="left"/>
      <w:pPr>
        <w:ind w:left="360" w:hanging="360"/>
      </w:pPr>
      <w:rPr>
        <w:rFonts w:ascii="Symbol" w:hAnsi="Symbol" w:hint="default"/>
      </w:rPr>
    </w:lvl>
    <w:lvl w:ilvl="1">
      <w:start w:val="1"/>
      <w:numFmt w:val="none"/>
      <w:lvlText w:val="5.1"/>
      <w:lvlJc w:val="left"/>
      <w:pPr>
        <w:ind w:left="792" w:hanging="432"/>
      </w:pPr>
      <w:rPr>
        <w:rFonts w:hint="default"/>
      </w:rPr>
    </w:lvl>
    <w:lvl w:ilvl="2">
      <w:start w:val="1"/>
      <w:numFmt w:val="bullet"/>
      <w:lvlText w:val=""/>
      <w:lvlJc w:val="left"/>
      <w:pPr>
        <w:ind w:left="72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06E0A5C"/>
    <w:multiLevelType w:val="multilevel"/>
    <w:tmpl w:val="1AD25B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25275D4"/>
    <w:multiLevelType w:val="hybridMultilevel"/>
    <w:tmpl w:val="4D7AA474"/>
    <w:lvl w:ilvl="0" w:tplc="78D2802A">
      <w:start w:val="1"/>
      <w:numFmt w:val="decimal"/>
      <w:lvlText w:val="%1."/>
      <w:lvlJc w:val="left"/>
      <w:pPr>
        <w:ind w:left="720" w:hanging="360"/>
      </w:pPr>
      <w:rPr>
        <w:rFonts w:asciiTheme="minorHAnsi" w:hAnsiTheme="minorHAnsi" w:cstheme="minorHAnsi" w:hint="default"/>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34A3FED"/>
    <w:multiLevelType w:val="hybridMultilevel"/>
    <w:tmpl w:val="5FA478AC"/>
    <w:lvl w:ilvl="0" w:tplc="A412DF2E">
      <w:start w:val="1"/>
      <w:numFmt w:val="decimal"/>
      <w:lvlText w:val="%1."/>
      <w:lvlJc w:val="left"/>
      <w:pPr>
        <w:ind w:left="720" w:hanging="360"/>
      </w:pPr>
      <w:rPr>
        <w:rFonts w:asciiTheme="minorHAnsi" w:hAnsiTheme="minorHAnsi" w:cstheme="minorHAnsi" w:hint="default"/>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4262863"/>
    <w:multiLevelType w:val="hybridMultilevel"/>
    <w:tmpl w:val="9020B2BC"/>
    <w:lvl w:ilvl="0" w:tplc="4009000F">
      <w:start w:val="1"/>
      <w:numFmt w:val="decimal"/>
      <w:lvlText w:val="%1."/>
      <w:lvlJc w:val="left"/>
      <w:pPr>
        <w:ind w:left="720" w:hanging="360"/>
      </w:pPr>
    </w:lvl>
    <w:lvl w:ilvl="1" w:tplc="40090001">
      <w:start w:val="1"/>
      <w:numFmt w:val="bullet"/>
      <w:lvlText w:val=""/>
      <w:lvlJc w:val="left"/>
      <w:pPr>
        <w:ind w:left="252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6C02DF"/>
    <w:multiLevelType w:val="hybridMultilevel"/>
    <w:tmpl w:val="BCD4A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C3313C"/>
    <w:multiLevelType w:val="hybridMultilevel"/>
    <w:tmpl w:val="AB9AE550"/>
    <w:lvl w:ilvl="0" w:tplc="0F1E5992">
      <w:start w:val="1"/>
      <w:numFmt w:val="decimal"/>
      <w:lvlText w:val="%1."/>
      <w:lvlJc w:val="left"/>
      <w:pPr>
        <w:ind w:left="720" w:hanging="360"/>
      </w:pPr>
      <w:rPr>
        <w:rFonts w:asciiTheme="minorHAnsi" w:hAnsiTheme="minorHAnsi" w:cs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CFF1F00"/>
    <w:multiLevelType w:val="hybridMultilevel"/>
    <w:tmpl w:val="E528F19E"/>
    <w:lvl w:ilvl="0" w:tplc="1908AEB4">
      <w:start w:val="1"/>
      <w:numFmt w:val="decimal"/>
      <w:lvlText w:val="%1."/>
      <w:lvlJc w:val="left"/>
      <w:pPr>
        <w:ind w:left="936" w:hanging="360"/>
      </w:pPr>
      <w:rPr>
        <w:rFonts w:hint="default"/>
      </w:rPr>
    </w:lvl>
    <w:lvl w:ilvl="1" w:tplc="40090001">
      <w:start w:val="1"/>
      <w:numFmt w:val="bullet"/>
      <w:lvlText w:val=""/>
      <w:lvlJc w:val="left"/>
      <w:pPr>
        <w:ind w:left="720" w:hanging="360"/>
      </w:pPr>
      <w:rPr>
        <w:rFonts w:ascii="Symbol" w:hAnsi="Symbol" w:hint="default"/>
      </w:rPr>
    </w:lvl>
    <w:lvl w:ilvl="2" w:tplc="4009001B">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11" w15:restartNumberingAfterBreak="0">
    <w:nsid w:val="1F153015"/>
    <w:multiLevelType w:val="hybridMultilevel"/>
    <w:tmpl w:val="7688D17E"/>
    <w:lvl w:ilvl="0" w:tplc="6B643C9C">
      <w:start w:val="1"/>
      <w:numFmt w:val="decimal"/>
      <w:lvlText w:val="%1."/>
      <w:lvlJc w:val="left"/>
      <w:pPr>
        <w:ind w:left="720" w:hanging="360"/>
      </w:pPr>
      <w:rPr>
        <w:rFonts w:asciiTheme="minorHAnsi" w:eastAsia="Times New Roman" w:hAnsiTheme="minorHAnsi" w:cstheme="minorBid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A62A1E"/>
    <w:multiLevelType w:val="hybridMultilevel"/>
    <w:tmpl w:val="717AD0A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0E101C6"/>
    <w:multiLevelType w:val="hybridMultilevel"/>
    <w:tmpl w:val="0AEA3790"/>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20434F8"/>
    <w:multiLevelType w:val="multilevel"/>
    <w:tmpl w:val="8210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C15884"/>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8335A24"/>
    <w:multiLevelType w:val="hybridMultilevel"/>
    <w:tmpl w:val="3AB24930"/>
    <w:lvl w:ilvl="0" w:tplc="1F683DEC">
      <w:start w:val="1"/>
      <w:numFmt w:val="decimal"/>
      <w:lvlText w:val="%1."/>
      <w:lvlJc w:val="left"/>
      <w:pPr>
        <w:ind w:left="786" w:hanging="360"/>
      </w:pPr>
      <w:rPr>
        <w:rFonts w:asciiTheme="minorHAnsi" w:hAnsiTheme="minorHAnsi" w:cstheme="minorHAnsi"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ED1ADB"/>
    <w:multiLevelType w:val="hybridMultilevel"/>
    <w:tmpl w:val="B9487410"/>
    <w:lvl w:ilvl="0" w:tplc="FFFFFFFF">
      <w:start w:val="1"/>
      <w:numFmt w:val="decimal"/>
      <w:lvlText w:val="%1."/>
      <w:lvlJc w:val="left"/>
      <w:pPr>
        <w:ind w:left="720" w:hanging="360"/>
      </w:pPr>
      <w:rPr>
        <w:rFonts w:asciiTheme="minorHAnsi" w:eastAsiaTheme="minorHAnsi" w:hAnsiTheme="minorHAnsi" w:cstheme="minorBidi"/>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720" w:hanging="360"/>
      </w:pPr>
      <w:rPr>
        <w:rFonts w:asciiTheme="minorHAnsi" w:eastAsia="Times New Roman" w:hAnsiTheme="minorHAnsi" w:cstheme="minorHAnsi"/>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C57CD9"/>
    <w:multiLevelType w:val="hybridMultilevel"/>
    <w:tmpl w:val="DDEAD82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19" w15:restartNumberingAfterBreak="0">
    <w:nsid w:val="33115FC9"/>
    <w:multiLevelType w:val="hybridMultilevel"/>
    <w:tmpl w:val="B316FA60"/>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32B4268"/>
    <w:multiLevelType w:val="hybridMultilevel"/>
    <w:tmpl w:val="B316FA60"/>
    <w:lvl w:ilvl="0" w:tplc="FFFFFFFF">
      <w:start w:val="1"/>
      <w:numFmt w:val="decimal"/>
      <w:lvlText w:val="%1."/>
      <w:lvlJc w:val="left"/>
      <w:pPr>
        <w:ind w:left="720" w:hanging="360"/>
      </w:pPr>
      <w:rPr>
        <w:rFonts w:hint="default"/>
        <w:b w:val="0"/>
        <w:bCs w:val="0"/>
      </w:rPr>
    </w:lvl>
    <w:lvl w:ilvl="1" w:tplc="FFFFFFFF">
      <w:start w:val="1"/>
      <w:numFmt w:val="lowerLetter"/>
      <w:lvlText w:val="%2."/>
      <w:lvlJc w:val="left"/>
      <w:pPr>
        <w:ind w:left="1440" w:hanging="360"/>
      </w:pPr>
      <w:rPr>
        <w:b w:val="0"/>
        <w:bCs w:val="0"/>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5755FF"/>
    <w:multiLevelType w:val="hybridMultilevel"/>
    <w:tmpl w:val="5108359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D180DF6"/>
    <w:multiLevelType w:val="hybridMultilevel"/>
    <w:tmpl w:val="81F283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D8F6A11"/>
    <w:multiLevelType w:val="hybridMultilevel"/>
    <w:tmpl w:val="CD5856F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F705C8C"/>
    <w:multiLevelType w:val="hybridMultilevel"/>
    <w:tmpl w:val="D5A48CDA"/>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51907B3"/>
    <w:multiLevelType w:val="hybridMultilevel"/>
    <w:tmpl w:val="95789F06"/>
    <w:lvl w:ilvl="0" w:tplc="42A29F80">
      <w:start w:val="1"/>
      <w:numFmt w:val="decimal"/>
      <w:lvlText w:val="%1."/>
      <w:lvlJc w:val="left"/>
      <w:pPr>
        <w:ind w:left="360" w:hanging="360"/>
      </w:pPr>
      <w:rPr>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472E7563"/>
    <w:multiLevelType w:val="hybridMultilevel"/>
    <w:tmpl w:val="C8C85846"/>
    <w:lvl w:ilvl="0" w:tplc="FFFFFFFF">
      <w:start w:val="1"/>
      <w:numFmt w:val="decimal"/>
      <w:lvlText w:val="%1."/>
      <w:lvlJc w:val="left"/>
      <w:pPr>
        <w:ind w:left="720" w:hanging="360"/>
      </w:pPr>
      <w:rPr>
        <w:rFonts w:hint="default"/>
      </w:rPr>
    </w:lvl>
    <w:lvl w:ilvl="1" w:tplc="40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7AA173A"/>
    <w:multiLevelType w:val="hybridMultilevel"/>
    <w:tmpl w:val="9466B37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48D846E5"/>
    <w:multiLevelType w:val="hybridMultilevel"/>
    <w:tmpl w:val="68201E82"/>
    <w:lvl w:ilvl="0" w:tplc="EAC2CFAA">
      <w:start w:val="1"/>
      <w:numFmt w:val="decimal"/>
      <w:lvlText w:val="%1."/>
      <w:lvlJc w:val="left"/>
      <w:pPr>
        <w:ind w:left="720" w:hanging="360"/>
      </w:pPr>
      <w:rPr>
        <w:rFonts w:asciiTheme="minorHAnsi" w:hAnsiTheme="minorHAnsi" w:cstheme="minorHAns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A086065"/>
    <w:multiLevelType w:val="hybridMultilevel"/>
    <w:tmpl w:val="BA526B78"/>
    <w:lvl w:ilvl="0" w:tplc="40090001">
      <w:start w:val="1"/>
      <w:numFmt w:val="bullet"/>
      <w:lvlText w:val=""/>
      <w:lvlJc w:val="left"/>
      <w:pPr>
        <w:ind w:left="646" w:hanging="360"/>
      </w:pPr>
      <w:rPr>
        <w:rFonts w:ascii="Symbol" w:hAnsi="Symbol" w:hint="default"/>
      </w:rPr>
    </w:lvl>
    <w:lvl w:ilvl="1" w:tplc="40090003" w:tentative="1">
      <w:start w:val="1"/>
      <w:numFmt w:val="bullet"/>
      <w:lvlText w:val="o"/>
      <w:lvlJc w:val="left"/>
      <w:pPr>
        <w:ind w:left="1366" w:hanging="360"/>
      </w:pPr>
      <w:rPr>
        <w:rFonts w:ascii="Courier New" w:hAnsi="Courier New" w:cs="Courier New" w:hint="default"/>
      </w:rPr>
    </w:lvl>
    <w:lvl w:ilvl="2" w:tplc="40090005" w:tentative="1">
      <w:start w:val="1"/>
      <w:numFmt w:val="bullet"/>
      <w:lvlText w:val=""/>
      <w:lvlJc w:val="left"/>
      <w:pPr>
        <w:ind w:left="2086" w:hanging="360"/>
      </w:pPr>
      <w:rPr>
        <w:rFonts w:ascii="Wingdings" w:hAnsi="Wingdings" w:hint="default"/>
      </w:rPr>
    </w:lvl>
    <w:lvl w:ilvl="3" w:tplc="40090001" w:tentative="1">
      <w:start w:val="1"/>
      <w:numFmt w:val="bullet"/>
      <w:lvlText w:val=""/>
      <w:lvlJc w:val="left"/>
      <w:pPr>
        <w:ind w:left="2806" w:hanging="360"/>
      </w:pPr>
      <w:rPr>
        <w:rFonts w:ascii="Symbol" w:hAnsi="Symbol" w:hint="default"/>
      </w:rPr>
    </w:lvl>
    <w:lvl w:ilvl="4" w:tplc="40090003" w:tentative="1">
      <w:start w:val="1"/>
      <w:numFmt w:val="bullet"/>
      <w:lvlText w:val="o"/>
      <w:lvlJc w:val="left"/>
      <w:pPr>
        <w:ind w:left="3526" w:hanging="360"/>
      </w:pPr>
      <w:rPr>
        <w:rFonts w:ascii="Courier New" w:hAnsi="Courier New" w:cs="Courier New" w:hint="default"/>
      </w:rPr>
    </w:lvl>
    <w:lvl w:ilvl="5" w:tplc="40090005" w:tentative="1">
      <w:start w:val="1"/>
      <w:numFmt w:val="bullet"/>
      <w:lvlText w:val=""/>
      <w:lvlJc w:val="left"/>
      <w:pPr>
        <w:ind w:left="4246" w:hanging="360"/>
      </w:pPr>
      <w:rPr>
        <w:rFonts w:ascii="Wingdings" w:hAnsi="Wingdings" w:hint="default"/>
      </w:rPr>
    </w:lvl>
    <w:lvl w:ilvl="6" w:tplc="40090001" w:tentative="1">
      <w:start w:val="1"/>
      <w:numFmt w:val="bullet"/>
      <w:lvlText w:val=""/>
      <w:lvlJc w:val="left"/>
      <w:pPr>
        <w:ind w:left="4966" w:hanging="360"/>
      </w:pPr>
      <w:rPr>
        <w:rFonts w:ascii="Symbol" w:hAnsi="Symbol" w:hint="default"/>
      </w:rPr>
    </w:lvl>
    <w:lvl w:ilvl="7" w:tplc="40090003" w:tentative="1">
      <w:start w:val="1"/>
      <w:numFmt w:val="bullet"/>
      <w:lvlText w:val="o"/>
      <w:lvlJc w:val="left"/>
      <w:pPr>
        <w:ind w:left="5686" w:hanging="360"/>
      </w:pPr>
      <w:rPr>
        <w:rFonts w:ascii="Courier New" w:hAnsi="Courier New" w:cs="Courier New" w:hint="default"/>
      </w:rPr>
    </w:lvl>
    <w:lvl w:ilvl="8" w:tplc="40090005" w:tentative="1">
      <w:start w:val="1"/>
      <w:numFmt w:val="bullet"/>
      <w:lvlText w:val=""/>
      <w:lvlJc w:val="left"/>
      <w:pPr>
        <w:ind w:left="6406" w:hanging="360"/>
      </w:pPr>
      <w:rPr>
        <w:rFonts w:ascii="Wingdings" w:hAnsi="Wingdings" w:hint="default"/>
      </w:rPr>
    </w:lvl>
  </w:abstractNum>
  <w:abstractNum w:abstractNumId="30" w15:restartNumberingAfterBreak="0">
    <w:nsid w:val="4C5E72EB"/>
    <w:multiLevelType w:val="hybridMultilevel"/>
    <w:tmpl w:val="06E4AD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F9958D9"/>
    <w:multiLevelType w:val="hybridMultilevel"/>
    <w:tmpl w:val="783880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FAE1BDB"/>
    <w:multiLevelType w:val="multilevel"/>
    <w:tmpl w:val="87566DF0"/>
    <w:lvl w:ilvl="0">
      <w:start w:val="1"/>
      <w:numFmt w:val="decimal"/>
      <w:lvlText w:val="%1."/>
      <w:lvlJc w:val="left"/>
      <w:pPr>
        <w:ind w:left="720" w:hanging="360"/>
      </w:pPr>
      <w:rPr>
        <w:rFonts w:asciiTheme="minorHAnsi" w:hAnsiTheme="minorHAnsi" w:cstheme="minorHAnsi"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3" w15:restartNumberingAfterBreak="0">
    <w:nsid w:val="4FBE7CFE"/>
    <w:multiLevelType w:val="hybridMultilevel"/>
    <w:tmpl w:val="0B74DCD6"/>
    <w:lvl w:ilvl="0" w:tplc="FFFFFFFF">
      <w:start w:val="1"/>
      <w:numFmt w:val="decimal"/>
      <w:lvlText w:val="%1."/>
      <w:lvlJc w:val="left"/>
      <w:pPr>
        <w:ind w:left="720" w:hanging="360"/>
      </w:pPr>
      <w:rPr>
        <w:rFonts w:asciiTheme="minorHAnsi" w:eastAsiaTheme="minorHAnsi" w:hAnsiTheme="minorHAnsi" w:cstheme="minorBidi"/>
      </w:rPr>
    </w:lvl>
    <w:lvl w:ilvl="1" w:tplc="40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3F949CF"/>
    <w:multiLevelType w:val="hybridMultilevel"/>
    <w:tmpl w:val="9110A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6E54D4B"/>
    <w:multiLevelType w:val="hybridMultilevel"/>
    <w:tmpl w:val="B9487410"/>
    <w:lvl w:ilvl="0" w:tplc="540CB096">
      <w:start w:val="1"/>
      <w:numFmt w:val="decimal"/>
      <w:lvlText w:val="%1."/>
      <w:lvlJc w:val="left"/>
      <w:pPr>
        <w:ind w:left="72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F0FC7E9E">
      <w:start w:val="1"/>
      <w:numFmt w:val="decimal"/>
      <w:lvlText w:val="%4."/>
      <w:lvlJc w:val="left"/>
      <w:pPr>
        <w:ind w:left="720" w:hanging="360"/>
      </w:pPr>
      <w:rPr>
        <w:rFonts w:asciiTheme="minorHAnsi" w:eastAsia="Times New Roman" w:hAnsiTheme="minorHAnsi" w:cstheme="minorHAnsi"/>
      </w:r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B4E1B99"/>
    <w:multiLevelType w:val="hybridMultilevel"/>
    <w:tmpl w:val="B4107B30"/>
    <w:lvl w:ilvl="0" w:tplc="540CB096">
      <w:start w:val="1"/>
      <w:numFmt w:val="decimal"/>
      <w:lvlText w:val="%1."/>
      <w:lvlJc w:val="left"/>
      <w:pPr>
        <w:ind w:left="720" w:hanging="360"/>
      </w:pPr>
      <w:rPr>
        <w:rFonts w:asciiTheme="minorHAnsi" w:eastAsiaTheme="minorHAnsi" w:hAnsiTheme="minorHAnsi" w:cstheme="minorBidi"/>
      </w:rPr>
    </w:lvl>
    <w:lvl w:ilvl="1" w:tplc="3EE8B7F8">
      <w:start w:val="1"/>
      <w:numFmt w:val="decimal"/>
      <w:lvlText w:val="%2."/>
      <w:lvlJc w:val="left"/>
      <w:pPr>
        <w:ind w:left="1440" w:hanging="360"/>
      </w:pPr>
      <w:rPr>
        <w:rFonts w:asciiTheme="minorHAnsi" w:eastAsia="Times New Roman" w:hAnsiTheme="minorHAnsi" w:cstheme="minorHAnsi"/>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29832E2"/>
    <w:multiLevelType w:val="hybridMultilevel"/>
    <w:tmpl w:val="6D42EC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89310A5"/>
    <w:multiLevelType w:val="multilevel"/>
    <w:tmpl w:val="8CA2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C066743"/>
    <w:multiLevelType w:val="hybridMultilevel"/>
    <w:tmpl w:val="8B049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5CE39C3"/>
    <w:multiLevelType w:val="hybridMultilevel"/>
    <w:tmpl w:val="55ECA1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73C00F3"/>
    <w:multiLevelType w:val="hybridMultilevel"/>
    <w:tmpl w:val="EC32FA5E"/>
    <w:lvl w:ilvl="0" w:tplc="A412DF2E">
      <w:start w:val="1"/>
      <w:numFmt w:val="decimal"/>
      <w:lvlText w:val="%1."/>
      <w:lvlJc w:val="left"/>
      <w:pPr>
        <w:ind w:left="720" w:hanging="360"/>
      </w:pPr>
      <w:rPr>
        <w:rFonts w:asciiTheme="minorHAnsi" w:hAnsiTheme="minorHAnsi" w:cstheme="minorHAnsi" w:hint="default"/>
        <w:sz w:val="22"/>
        <w:szCs w:val="22"/>
      </w:rPr>
    </w:lvl>
    <w:lvl w:ilvl="1" w:tplc="894EDE18">
      <w:start w:val="1"/>
      <w:numFmt w:val="lowerLetter"/>
      <w:lvlText w:val="%2."/>
      <w:lvlJc w:val="left"/>
      <w:pPr>
        <w:ind w:left="1440" w:hanging="360"/>
      </w:pPr>
      <w:rPr>
        <w:rFonts w:asciiTheme="minorHAnsi" w:hAnsiTheme="minorHAnsi" w:cstheme="minorHAns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BD31FEA"/>
    <w:multiLevelType w:val="hybridMultilevel"/>
    <w:tmpl w:val="B4107B30"/>
    <w:lvl w:ilvl="0" w:tplc="FFFFFFFF">
      <w:start w:val="1"/>
      <w:numFmt w:val="decimal"/>
      <w:lvlText w:val="%1."/>
      <w:lvlJc w:val="left"/>
      <w:pPr>
        <w:ind w:left="720" w:hanging="360"/>
      </w:pPr>
      <w:rPr>
        <w:rFonts w:asciiTheme="minorHAnsi" w:eastAsiaTheme="minorHAnsi" w:hAnsiTheme="minorHAnsi" w:cstheme="minorBidi"/>
      </w:rPr>
    </w:lvl>
    <w:lvl w:ilvl="1" w:tplc="FFFFFFFF">
      <w:start w:val="1"/>
      <w:numFmt w:val="decimal"/>
      <w:lvlText w:val="%2."/>
      <w:lvlJc w:val="left"/>
      <w:pPr>
        <w:ind w:left="1440" w:hanging="360"/>
      </w:pPr>
      <w:rPr>
        <w:rFonts w:asciiTheme="minorHAnsi" w:eastAsia="Times New Roman" w:hAnsiTheme="minorHAnsi" w:cstheme="minorHAnsi"/>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CF22396"/>
    <w:multiLevelType w:val="hybridMultilevel"/>
    <w:tmpl w:val="D706B7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D65580C"/>
    <w:multiLevelType w:val="hybridMultilevel"/>
    <w:tmpl w:val="B316FA60"/>
    <w:lvl w:ilvl="0" w:tplc="E0EC729A">
      <w:start w:val="1"/>
      <w:numFmt w:val="decimal"/>
      <w:lvlText w:val="%1."/>
      <w:lvlJc w:val="left"/>
      <w:pPr>
        <w:ind w:left="720" w:hanging="360"/>
      </w:pPr>
      <w:rPr>
        <w:rFonts w:hint="default"/>
        <w:b w:val="0"/>
        <w:bCs w:val="0"/>
      </w:rPr>
    </w:lvl>
    <w:lvl w:ilvl="1" w:tplc="17300ECA">
      <w:start w:val="1"/>
      <w:numFmt w:val="lowerLetter"/>
      <w:lvlText w:val="%2."/>
      <w:lvlJc w:val="left"/>
      <w:pPr>
        <w:ind w:left="1440" w:hanging="360"/>
      </w:pPr>
      <w:rPr>
        <w:b w:val="0"/>
        <w:bCs w:val="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EFC6DBC"/>
    <w:multiLevelType w:val="hybridMultilevel"/>
    <w:tmpl w:val="DC9601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F792680"/>
    <w:multiLevelType w:val="hybridMultilevel"/>
    <w:tmpl w:val="7F66D1C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630819989">
    <w:abstractNumId w:val="32"/>
  </w:num>
  <w:num w:numId="2" w16cid:durableId="1272862120">
    <w:abstractNumId w:val="36"/>
  </w:num>
  <w:num w:numId="3" w16cid:durableId="983003403">
    <w:abstractNumId w:val="3"/>
  </w:num>
  <w:num w:numId="4" w16cid:durableId="1350764737">
    <w:abstractNumId w:val="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99810164">
    <w:abstractNumId w:val="24"/>
  </w:num>
  <w:num w:numId="6" w16cid:durableId="591401945">
    <w:abstractNumId w:val="5"/>
  </w:num>
  <w:num w:numId="7" w16cid:durableId="2139445081">
    <w:abstractNumId w:val="27"/>
  </w:num>
  <w:num w:numId="8" w16cid:durableId="349379544">
    <w:abstractNumId w:val="25"/>
  </w:num>
  <w:num w:numId="9" w16cid:durableId="1749837496">
    <w:abstractNumId w:val="16"/>
  </w:num>
  <w:num w:numId="10" w16cid:durableId="1674987524">
    <w:abstractNumId w:val="9"/>
  </w:num>
  <w:num w:numId="11" w16cid:durableId="396167623">
    <w:abstractNumId w:val="28"/>
  </w:num>
  <w:num w:numId="12" w16cid:durableId="1524897907">
    <w:abstractNumId w:val="11"/>
  </w:num>
  <w:num w:numId="13" w16cid:durableId="774443418">
    <w:abstractNumId w:val="26"/>
  </w:num>
  <w:num w:numId="14" w16cid:durableId="798692686">
    <w:abstractNumId w:val="13"/>
  </w:num>
  <w:num w:numId="15" w16cid:durableId="12731916">
    <w:abstractNumId w:val="44"/>
  </w:num>
  <w:num w:numId="16" w16cid:durableId="488835718">
    <w:abstractNumId w:val="37"/>
  </w:num>
  <w:num w:numId="17" w16cid:durableId="1422872611">
    <w:abstractNumId w:val="7"/>
  </w:num>
  <w:num w:numId="18" w16cid:durableId="1395398009">
    <w:abstractNumId w:val="43"/>
  </w:num>
  <w:num w:numId="19" w16cid:durableId="1202356024">
    <w:abstractNumId w:val="23"/>
  </w:num>
  <w:num w:numId="20" w16cid:durableId="1641224617">
    <w:abstractNumId w:val="41"/>
  </w:num>
  <w:num w:numId="21" w16cid:durableId="993339345">
    <w:abstractNumId w:val="6"/>
  </w:num>
  <w:num w:numId="22" w16cid:durableId="1956325144">
    <w:abstractNumId w:val="33"/>
  </w:num>
  <w:num w:numId="23" w16cid:durableId="1898127568">
    <w:abstractNumId w:val="40"/>
  </w:num>
  <w:num w:numId="24" w16cid:durableId="1027290737">
    <w:abstractNumId w:val="35"/>
  </w:num>
  <w:num w:numId="25" w16cid:durableId="2051373400">
    <w:abstractNumId w:val="39"/>
  </w:num>
  <w:num w:numId="26" w16cid:durableId="2145148218">
    <w:abstractNumId w:val="17"/>
  </w:num>
  <w:num w:numId="27" w16cid:durableId="1057705060">
    <w:abstractNumId w:val="34"/>
  </w:num>
  <w:num w:numId="28" w16cid:durableId="487478329">
    <w:abstractNumId w:val="1"/>
  </w:num>
  <w:num w:numId="29" w16cid:durableId="268393793">
    <w:abstractNumId w:val="31"/>
  </w:num>
  <w:num w:numId="30" w16cid:durableId="2147116487">
    <w:abstractNumId w:val="19"/>
  </w:num>
  <w:num w:numId="31" w16cid:durableId="1622033223">
    <w:abstractNumId w:val="20"/>
  </w:num>
  <w:num w:numId="32" w16cid:durableId="2030838238">
    <w:abstractNumId w:val="14"/>
  </w:num>
  <w:num w:numId="33" w16cid:durableId="82995489">
    <w:abstractNumId w:val="38"/>
  </w:num>
  <w:num w:numId="34" w16cid:durableId="1002855006">
    <w:abstractNumId w:val="15"/>
  </w:num>
  <w:num w:numId="35" w16cid:durableId="1386249982">
    <w:abstractNumId w:val="2"/>
  </w:num>
  <w:num w:numId="36" w16cid:durableId="1099252203">
    <w:abstractNumId w:val="30"/>
  </w:num>
  <w:num w:numId="37" w16cid:durableId="176233697">
    <w:abstractNumId w:val="42"/>
  </w:num>
  <w:num w:numId="38" w16cid:durableId="1898469469">
    <w:abstractNumId w:val="22"/>
  </w:num>
  <w:num w:numId="39" w16cid:durableId="623121817">
    <w:abstractNumId w:val="29"/>
  </w:num>
  <w:num w:numId="40" w16cid:durableId="898245988">
    <w:abstractNumId w:val="4"/>
  </w:num>
  <w:num w:numId="41" w16cid:durableId="841774644">
    <w:abstractNumId w:val="10"/>
  </w:num>
  <w:num w:numId="42" w16cid:durableId="709838219">
    <w:abstractNumId w:val="12"/>
  </w:num>
  <w:num w:numId="43" w16cid:durableId="1254321642">
    <w:abstractNumId w:val="45"/>
  </w:num>
  <w:num w:numId="44" w16cid:durableId="371076750">
    <w:abstractNumId w:val="18"/>
  </w:num>
  <w:num w:numId="45" w16cid:durableId="423957167">
    <w:abstractNumId w:val="46"/>
  </w:num>
  <w:num w:numId="46" w16cid:durableId="474302025">
    <w:abstractNumId w:val="21"/>
  </w:num>
  <w:num w:numId="47" w16cid:durableId="186915140">
    <w:abstractNumId w:val="0"/>
  </w:num>
  <w:num w:numId="48" w16cid:durableId="239951511">
    <w:abstractNumId w:val="8"/>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odd Dust">
    <w15:presenceInfo w15:providerId="AD" w15:userId="S::tdust@synaptics.com::40cfdc18-93a3-4f28-940c-20ae1a66fb5c"/>
  </w15:person>
  <w15:person w15:author="Priyadharshini Natarajan (CW)">
    <w15:presenceInfo w15:providerId="AD" w15:userId="S::pnataraj@synaptics.com::6bc31180-00f5-425e-9ae4-5414a74d1d51"/>
  </w15:person>
  <w15:person w15:author="Salah Gafoor">
    <w15:presenceInfo w15:providerId="AD" w15:userId="S::sabdulga@synaptics.com::5262e6ea-abdb-4f7c-9a25-b2d88cb255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B8C"/>
    <w:rsid w:val="00002DCF"/>
    <w:rsid w:val="000048CD"/>
    <w:rsid w:val="0000606E"/>
    <w:rsid w:val="000062DD"/>
    <w:rsid w:val="00010FF8"/>
    <w:rsid w:val="00014A91"/>
    <w:rsid w:val="000158E0"/>
    <w:rsid w:val="00016C9D"/>
    <w:rsid w:val="00017041"/>
    <w:rsid w:val="00017BD7"/>
    <w:rsid w:val="00022419"/>
    <w:rsid w:val="00022C6D"/>
    <w:rsid w:val="00023158"/>
    <w:rsid w:val="000252A6"/>
    <w:rsid w:val="0002608F"/>
    <w:rsid w:val="00027A6E"/>
    <w:rsid w:val="00030B07"/>
    <w:rsid w:val="00031CA8"/>
    <w:rsid w:val="00032202"/>
    <w:rsid w:val="0003286A"/>
    <w:rsid w:val="000349F2"/>
    <w:rsid w:val="000360ED"/>
    <w:rsid w:val="00037166"/>
    <w:rsid w:val="00040064"/>
    <w:rsid w:val="000400D4"/>
    <w:rsid w:val="000400E0"/>
    <w:rsid w:val="00040331"/>
    <w:rsid w:val="000423C3"/>
    <w:rsid w:val="0004311B"/>
    <w:rsid w:val="00046DC7"/>
    <w:rsid w:val="000514CD"/>
    <w:rsid w:val="00051CD5"/>
    <w:rsid w:val="000523DD"/>
    <w:rsid w:val="00052906"/>
    <w:rsid w:val="0005453E"/>
    <w:rsid w:val="00054E01"/>
    <w:rsid w:val="00060DD9"/>
    <w:rsid w:val="00062A7A"/>
    <w:rsid w:val="00062AEC"/>
    <w:rsid w:val="00064368"/>
    <w:rsid w:val="00064B09"/>
    <w:rsid w:val="00064FC8"/>
    <w:rsid w:val="00065D17"/>
    <w:rsid w:val="00067156"/>
    <w:rsid w:val="00067688"/>
    <w:rsid w:val="000715B8"/>
    <w:rsid w:val="0007221E"/>
    <w:rsid w:val="00073481"/>
    <w:rsid w:val="00073B5A"/>
    <w:rsid w:val="00075641"/>
    <w:rsid w:val="000765F7"/>
    <w:rsid w:val="000801AB"/>
    <w:rsid w:val="00080C6C"/>
    <w:rsid w:val="00080CB0"/>
    <w:rsid w:val="000820B0"/>
    <w:rsid w:val="000820FF"/>
    <w:rsid w:val="00083424"/>
    <w:rsid w:val="00083D54"/>
    <w:rsid w:val="00084BD3"/>
    <w:rsid w:val="00086B6B"/>
    <w:rsid w:val="00090249"/>
    <w:rsid w:val="0009046B"/>
    <w:rsid w:val="000947B3"/>
    <w:rsid w:val="00094ED2"/>
    <w:rsid w:val="000968FF"/>
    <w:rsid w:val="000A1AD2"/>
    <w:rsid w:val="000A3790"/>
    <w:rsid w:val="000A37A7"/>
    <w:rsid w:val="000A72BE"/>
    <w:rsid w:val="000B1D93"/>
    <w:rsid w:val="000B4356"/>
    <w:rsid w:val="000B5B53"/>
    <w:rsid w:val="000B671E"/>
    <w:rsid w:val="000B76BD"/>
    <w:rsid w:val="000C2E58"/>
    <w:rsid w:val="000C4246"/>
    <w:rsid w:val="000C4822"/>
    <w:rsid w:val="000C540C"/>
    <w:rsid w:val="000C7806"/>
    <w:rsid w:val="000D0A1E"/>
    <w:rsid w:val="000D11A2"/>
    <w:rsid w:val="000D18F3"/>
    <w:rsid w:val="000D271B"/>
    <w:rsid w:val="000D2BEB"/>
    <w:rsid w:val="000D4594"/>
    <w:rsid w:val="000D479C"/>
    <w:rsid w:val="000D4D95"/>
    <w:rsid w:val="000D6A4F"/>
    <w:rsid w:val="000D7EF9"/>
    <w:rsid w:val="000E01FF"/>
    <w:rsid w:val="000E041D"/>
    <w:rsid w:val="000E0ACA"/>
    <w:rsid w:val="000E1632"/>
    <w:rsid w:val="000E2686"/>
    <w:rsid w:val="000E28A1"/>
    <w:rsid w:val="000E341B"/>
    <w:rsid w:val="000E35A6"/>
    <w:rsid w:val="000E4C2D"/>
    <w:rsid w:val="000E5B23"/>
    <w:rsid w:val="000E6352"/>
    <w:rsid w:val="000F0180"/>
    <w:rsid w:val="000F0AD0"/>
    <w:rsid w:val="000F4B3D"/>
    <w:rsid w:val="000F5206"/>
    <w:rsid w:val="000F53C9"/>
    <w:rsid w:val="000F6294"/>
    <w:rsid w:val="000F645C"/>
    <w:rsid w:val="000F6845"/>
    <w:rsid w:val="001027B5"/>
    <w:rsid w:val="001031F5"/>
    <w:rsid w:val="001033CF"/>
    <w:rsid w:val="00105B7B"/>
    <w:rsid w:val="00110B3C"/>
    <w:rsid w:val="00110BC8"/>
    <w:rsid w:val="00110FBE"/>
    <w:rsid w:val="00113259"/>
    <w:rsid w:val="00113DED"/>
    <w:rsid w:val="001152BE"/>
    <w:rsid w:val="00115D9C"/>
    <w:rsid w:val="00115DB6"/>
    <w:rsid w:val="0011685E"/>
    <w:rsid w:val="00116A2C"/>
    <w:rsid w:val="0011704E"/>
    <w:rsid w:val="0011720F"/>
    <w:rsid w:val="001212DB"/>
    <w:rsid w:val="001213FD"/>
    <w:rsid w:val="0012163E"/>
    <w:rsid w:val="00122431"/>
    <w:rsid w:val="001229A6"/>
    <w:rsid w:val="0012365C"/>
    <w:rsid w:val="0012428D"/>
    <w:rsid w:val="00124E8A"/>
    <w:rsid w:val="0012516F"/>
    <w:rsid w:val="0012597A"/>
    <w:rsid w:val="001259AF"/>
    <w:rsid w:val="00126F32"/>
    <w:rsid w:val="0013088F"/>
    <w:rsid w:val="0013166B"/>
    <w:rsid w:val="00131752"/>
    <w:rsid w:val="00131DE5"/>
    <w:rsid w:val="00132311"/>
    <w:rsid w:val="00137129"/>
    <w:rsid w:val="00137F77"/>
    <w:rsid w:val="001404A4"/>
    <w:rsid w:val="00140D31"/>
    <w:rsid w:val="0014107C"/>
    <w:rsid w:val="0014110F"/>
    <w:rsid w:val="001413C0"/>
    <w:rsid w:val="0014272D"/>
    <w:rsid w:val="0014335F"/>
    <w:rsid w:val="00143D73"/>
    <w:rsid w:val="00143DBE"/>
    <w:rsid w:val="001443E1"/>
    <w:rsid w:val="00145901"/>
    <w:rsid w:val="001466FE"/>
    <w:rsid w:val="00152880"/>
    <w:rsid w:val="00152AEC"/>
    <w:rsid w:val="0015501D"/>
    <w:rsid w:val="001558A4"/>
    <w:rsid w:val="00155BBC"/>
    <w:rsid w:val="00157C1D"/>
    <w:rsid w:val="00161A72"/>
    <w:rsid w:val="00161E46"/>
    <w:rsid w:val="0016298E"/>
    <w:rsid w:val="001663C7"/>
    <w:rsid w:val="001664C6"/>
    <w:rsid w:val="00170D80"/>
    <w:rsid w:val="001710B2"/>
    <w:rsid w:val="00172193"/>
    <w:rsid w:val="0017365F"/>
    <w:rsid w:val="00174A9A"/>
    <w:rsid w:val="001752E9"/>
    <w:rsid w:val="00176146"/>
    <w:rsid w:val="001763F7"/>
    <w:rsid w:val="0017794E"/>
    <w:rsid w:val="00180E37"/>
    <w:rsid w:val="00183828"/>
    <w:rsid w:val="00183DF6"/>
    <w:rsid w:val="00185FAF"/>
    <w:rsid w:val="00187169"/>
    <w:rsid w:val="00190148"/>
    <w:rsid w:val="001924E7"/>
    <w:rsid w:val="00193548"/>
    <w:rsid w:val="00196125"/>
    <w:rsid w:val="00196A4C"/>
    <w:rsid w:val="00197059"/>
    <w:rsid w:val="00197484"/>
    <w:rsid w:val="001977B9"/>
    <w:rsid w:val="001A041B"/>
    <w:rsid w:val="001A09F7"/>
    <w:rsid w:val="001A0BE1"/>
    <w:rsid w:val="001A1516"/>
    <w:rsid w:val="001A20AB"/>
    <w:rsid w:val="001A36CC"/>
    <w:rsid w:val="001A46C4"/>
    <w:rsid w:val="001A69D1"/>
    <w:rsid w:val="001B078D"/>
    <w:rsid w:val="001B4295"/>
    <w:rsid w:val="001B4486"/>
    <w:rsid w:val="001B5C5B"/>
    <w:rsid w:val="001B75D8"/>
    <w:rsid w:val="001C08BB"/>
    <w:rsid w:val="001C21AA"/>
    <w:rsid w:val="001C29D7"/>
    <w:rsid w:val="001C5FB6"/>
    <w:rsid w:val="001C6A04"/>
    <w:rsid w:val="001C7165"/>
    <w:rsid w:val="001C75C5"/>
    <w:rsid w:val="001D0CDE"/>
    <w:rsid w:val="001D0EC1"/>
    <w:rsid w:val="001D1679"/>
    <w:rsid w:val="001D17DB"/>
    <w:rsid w:val="001D2778"/>
    <w:rsid w:val="001D2926"/>
    <w:rsid w:val="001E0C91"/>
    <w:rsid w:val="001E2D11"/>
    <w:rsid w:val="001E2E53"/>
    <w:rsid w:val="001E3BB3"/>
    <w:rsid w:val="001E4142"/>
    <w:rsid w:val="001E68E6"/>
    <w:rsid w:val="001F1015"/>
    <w:rsid w:val="001F67FC"/>
    <w:rsid w:val="001F7103"/>
    <w:rsid w:val="001F745D"/>
    <w:rsid w:val="002045E1"/>
    <w:rsid w:val="00206343"/>
    <w:rsid w:val="0020748D"/>
    <w:rsid w:val="00210C82"/>
    <w:rsid w:val="00212D9F"/>
    <w:rsid w:val="00213642"/>
    <w:rsid w:val="002136FA"/>
    <w:rsid w:val="00213F80"/>
    <w:rsid w:val="00216691"/>
    <w:rsid w:val="00222187"/>
    <w:rsid w:val="002228D3"/>
    <w:rsid w:val="00222A09"/>
    <w:rsid w:val="002238BB"/>
    <w:rsid w:val="00223E55"/>
    <w:rsid w:val="00225274"/>
    <w:rsid w:val="002259A4"/>
    <w:rsid w:val="00225F41"/>
    <w:rsid w:val="002265BF"/>
    <w:rsid w:val="0022682E"/>
    <w:rsid w:val="00226FB3"/>
    <w:rsid w:val="002319D0"/>
    <w:rsid w:val="00232FEA"/>
    <w:rsid w:val="002336ED"/>
    <w:rsid w:val="00234652"/>
    <w:rsid w:val="002349A0"/>
    <w:rsid w:val="00235DCD"/>
    <w:rsid w:val="00236BB9"/>
    <w:rsid w:val="00237300"/>
    <w:rsid w:val="00241345"/>
    <w:rsid w:val="002417F3"/>
    <w:rsid w:val="00242FED"/>
    <w:rsid w:val="00243F7C"/>
    <w:rsid w:val="00245B8B"/>
    <w:rsid w:val="002465B6"/>
    <w:rsid w:val="002470C7"/>
    <w:rsid w:val="002538D2"/>
    <w:rsid w:val="00254DE1"/>
    <w:rsid w:val="00254E4C"/>
    <w:rsid w:val="00255070"/>
    <w:rsid w:val="00255956"/>
    <w:rsid w:val="002565F6"/>
    <w:rsid w:val="00257AB4"/>
    <w:rsid w:val="002600F6"/>
    <w:rsid w:val="00260A02"/>
    <w:rsid w:val="00262428"/>
    <w:rsid w:val="002636D2"/>
    <w:rsid w:val="00263D38"/>
    <w:rsid w:val="0026592B"/>
    <w:rsid w:val="00266E95"/>
    <w:rsid w:val="00270879"/>
    <w:rsid w:val="00271C85"/>
    <w:rsid w:val="00272E6C"/>
    <w:rsid w:val="002751F6"/>
    <w:rsid w:val="0027550B"/>
    <w:rsid w:val="00275AFA"/>
    <w:rsid w:val="00280A4D"/>
    <w:rsid w:val="0028472D"/>
    <w:rsid w:val="00284F1B"/>
    <w:rsid w:val="002869D9"/>
    <w:rsid w:val="00286F58"/>
    <w:rsid w:val="002872A2"/>
    <w:rsid w:val="002922BE"/>
    <w:rsid w:val="00293392"/>
    <w:rsid w:val="002934AE"/>
    <w:rsid w:val="00293537"/>
    <w:rsid w:val="002935F1"/>
    <w:rsid w:val="00295227"/>
    <w:rsid w:val="002A0675"/>
    <w:rsid w:val="002A1A16"/>
    <w:rsid w:val="002A1E0D"/>
    <w:rsid w:val="002A1F9D"/>
    <w:rsid w:val="002A206B"/>
    <w:rsid w:val="002A249B"/>
    <w:rsid w:val="002A2572"/>
    <w:rsid w:val="002A297F"/>
    <w:rsid w:val="002A3BCE"/>
    <w:rsid w:val="002A45F5"/>
    <w:rsid w:val="002A47A5"/>
    <w:rsid w:val="002A518B"/>
    <w:rsid w:val="002A62F5"/>
    <w:rsid w:val="002A6835"/>
    <w:rsid w:val="002A6E81"/>
    <w:rsid w:val="002A71D4"/>
    <w:rsid w:val="002A725A"/>
    <w:rsid w:val="002A754C"/>
    <w:rsid w:val="002B07AB"/>
    <w:rsid w:val="002B0A21"/>
    <w:rsid w:val="002B0F5B"/>
    <w:rsid w:val="002B2D34"/>
    <w:rsid w:val="002B3A0D"/>
    <w:rsid w:val="002B3A4E"/>
    <w:rsid w:val="002B7F9D"/>
    <w:rsid w:val="002B7FEC"/>
    <w:rsid w:val="002C041E"/>
    <w:rsid w:val="002C19D5"/>
    <w:rsid w:val="002C2976"/>
    <w:rsid w:val="002C5310"/>
    <w:rsid w:val="002C5754"/>
    <w:rsid w:val="002C5999"/>
    <w:rsid w:val="002C79C1"/>
    <w:rsid w:val="002D1014"/>
    <w:rsid w:val="002D1EA8"/>
    <w:rsid w:val="002D1EEA"/>
    <w:rsid w:val="002D2FD2"/>
    <w:rsid w:val="002E0798"/>
    <w:rsid w:val="002E2F34"/>
    <w:rsid w:val="002E51AE"/>
    <w:rsid w:val="002E7158"/>
    <w:rsid w:val="002E7312"/>
    <w:rsid w:val="002E740A"/>
    <w:rsid w:val="002F1745"/>
    <w:rsid w:val="002F27C9"/>
    <w:rsid w:val="002F3417"/>
    <w:rsid w:val="002F6523"/>
    <w:rsid w:val="002F7612"/>
    <w:rsid w:val="00300EB2"/>
    <w:rsid w:val="00301A84"/>
    <w:rsid w:val="0030290E"/>
    <w:rsid w:val="00302EB5"/>
    <w:rsid w:val="00304390"/>
    <w:rsid w:val="00304BB3"/>
    <w:rsid w:val="00304DB2"/>
    <w:rsid w:val="00305336"/>
    <w:rsid w:val="00306307"/>
    <w:rsid w:val="00310870"/>
    <w:rsid w:val="00310A86"/>
    <w:rsid w:val="00312C37"/>
    <w:rsid w:val="0031438C"/>
    <w:rsid w:val="0031508C"/>
    <w:rsid w:val="00315223"/>
    <w:rsid w:val="00316A88"/>
    <w:rsid w:val="00317CA5"/>
    <w:rsid w:val="003234A3"/>
    <w:rsid w:val="00323BFB"/>
    <w:rsid w:val="003271FF"/>
    <w:rsid w:val="00327C72"/>
    <w:rsid w:val="00330411"/>
    <w:rsid w:val="003314A2"/>
    <w:rsid w:val="003314A8"/>
    <w:rsid w:val="0033251F"/>
    <w:rsid w:val="003335A5"/>
    <w:rsid w:val="00333648"/>
    <w:rsid w:val="003336C8"/>
    <w:rsid w:val="00333C37"/>
    <w:rsid w:val="00333EE0"/>
    <w:rsid w:val="00334736"/>
    <w:rsid w:val="00334BEC"/>
    <w:rsid w:val="0033733C"/>
    <w:rsid w:val="00340864"/>
    <w:rsid w:val="003416E8"/>
    <w:rsid w:val="003425AE"/>
    <w:rsid w:val="00344C40"/>
    <w:rsid w:val="0034634F"/>
    <w:rsid w:val="00347B74"/>
    <w:rsid w:val="00350864"/>
    <w:rsid w:val="00351700"/>
    <w:rsid w:val="003544C1"/>
    <w:rsid w:val="00354C53"/>
    <w:rsid w:val="003557FA"/>
    <w:rsid w:val="00357B75"/>
    <w:rsid w:val="00360114"/>
    <w:rsid w:val="003616FD"/>
    <w:rsid w:val="003625C0"/>
    <w:rsid w:val="003634AE"/>
    <w:rsid w:val="00366F4B"/>
    <w:rsid w:val="00371145"/>
    <w:rsid w:val="00372536"/>
    <w:rsid w:val="00372F5E"/>
    <w:rsid w:val="00373564"/>
    <w:rsid w:val="00373BE3"/>
    <w:rsid w:val="00373D3A"/>
    <w:rsid w:val="00374A9B"/>
    <w:rsid w:val="00376954"/>
    <w:rsid w:val="003770FE"/>
    <w:rsid w:val="0037785E"/>
    <w:rsid w:val="0038014F"/>
    <w:rsid w:val="00382CA9"/>
    <w:rsid w:val="003831F7"/>
    <w:rsid w:val="00384505"/>
    <w:rsid w:val="00385AB2"/>
    <w:rsid w:val="0038624E"/>
    <w:rsid w:val="00386660"/>
    <w:rsid w:val="003871B9"/>
    <w:rsid w:val="00390152"/>
    <w:rsid w:val="0039057E"/>
    <w:rsid w:val="003919C3"/>
    <w:rsid w:val="0039255E"/>
    <w:rsid w:val="00393433"/>
    <w:rsid w:val="003938A0"/>
    <w:rsid w:val="00395B4C"/>
    <w:rsid w:val="0039641D"/>
    <w:rsid w:val="003966AC"/>
    <w:rsid w:val="00397A43"/>
    <w:rsid w:val="00397DB8"/>
    <w:rsid w:val="003A1B7B"/>
    <w:rsid w:val="003A48EA"/>
    <w:rsid w:val="003A53DD"/>
    <w:rsid w:val="003A6078"/>
    <w:rsid w:val="003A6778"/>
    <w:rsid w:val="003B0438"/>
    <w:rsid w:val="003B2BE9"/>
    <w:rsid w:val="003B4BFB"/>
    <w:rsid w:val="003B66A4"/>
    <w:rsid w:val="003C03D6"/>
    <w:rsid w:val="003C04DC"/>
    <w:rsid w:val="003C134C"/>
    <w:rsid w:val="003C1939"/>
    <w:rsid w:val="003C1F38"/>
    <w:rsid w:val="003C2F77"/>
    <w:rsid w:val="003C4CE6"/>
    <w:rsid w:val="003C6967"/>
    <w:rsid w:val="003C6DCB"/>
    <w:rsid w:val="003C7185"/>
    <w:rsid w:val="003C7954"/>
    <w:rsid w:val="003D01D0"/>
    <w:rsid w:val="003D3F3B"/>
    <w:rsid w:val="003D4510"/>
    <w:rsid w:val="003D479E"/>
    <w:rsid w:val="003D53AE"/>
    <w:rsid w:val="003D76B6"/>
    <w:rsid w:val="003E03E9"/>
    <w:rsid w:val="003E2557"/>
    <w:rsid w:val="003E25F4"/>
    <w:rsid w:val="003E3C43"/>
    <w:rsid w:val="003E5042"/>
    <w:rsid w:val="003E6B0A"/>
    <w:rsid w:val="003E7742"/>
    <w:rsid w:val="003F045D"/>
    <w:rsid w:val="003F2B06"/>
    <w:rsid w:val="003F547E"/>
    <w:rsid w:val="003F5CB8"/>
    <w:rsid w:val="003F637E"/>
    <w:rsid w:val="003F71C8"/>
    <w:rsid w:val="00400161"/>
    <w:rsid w:val="0040127D"/>
    <w:rsid w:val="00404E86"/>
    <w:rsid w:val="004077F1"/>
    <w:rsid w:val="00410919"/>
    <w:rsid w:val="00411BAF"/>
    <w:rsid w:val="0041341A"/>
    <w:rsid w:val="00413E8F"/>
    <w:rsid w:val="00415AD1"/>
    <w:rsid w:val="00416FCD"/>
    <w:rsid w:val="0042358A"/>
    <w:rsid w:val="0042426E"/>
    <w:rsid w:val="00424A9B"/>
    <w:rsid w:val="00425432"/>
    <w:rsid w:val="00425ADA"/>
    <w:rsid w:val="00425AE2"/>
    <w:rsid w:val="004262F5"/>
    <w:rsid w:val="00426D68"/>
    <w:rsid w:val="00430EA5"/>
    <w:rsid w:val="0043102C"/>
    <w:rsid w:val="00431ECA"/>
    <w:rsid w:val="00435055"/>
    <w:rsid w:val="00437657"/>
    <w:rsid w:val="00437A21"/>
    <w:rsid w:val="00437E28"/>
    <w:rsid w:val="004408DC"/>
    <w:rsid w:val="00440C8E"/>
    <w:rsid w:val="004432BA"/>
    <w:rsid w:val="004437EF"/>
    <w:rsid w:val="004445B5"/>
    <w:rsid w:val="00444CA1"/>
    <w:rsid w:val="004454B6"/>
    <w:rsid w:val="00450F6A"/>
    <w:rsid w:val="00452272"/>
    <w:rsid w:val="004522F5"/>
    <w:rsid w:val="0045333F"/>
    <w:rsid w:val="004543F7"/>
    <w:rsid w:val="00454527"/>
    <w:rsid w:val="00455A29"/>
    <w:rsid w:val="0045689C"/>
    <w:rsid w:val="004609F9"/>
    <w:rsid w:val="004613B9"/>
    <w:rsid w:val="004617CC"/>
    <w:rsid w:val="004628B6"/>
    <w:rsid w:val="0046373E"/>
    <w:rsid w:val="00464491"/>
    <w:rsid w:val="0046629D"/>
    <w:rsid w:val="00466B4E"/>
    <w:rsid w:val="00466D18"/>
    <w:rsid w:val="00467F43"/>
    <w:rsid w:val="00471B59"/>
    <w:rsid w:val="004720F5"/>
    <w:rsid w:val="004733D0"/>
    <w:rsid w:val="004734EB"/>
    <w:rsid w:val="00475130"/>
    <w:rsid w:val="0047600A"/>
    <w:rsid w:val="00476299"/>
    <w:rsid w:val="004765DF"/>
    <w:rsid w:val="00481341"/>
    <w:rsid w:val="004818CD"/>
    <w:rsid w:val="00484C02"/>
    <w:rsid w:val="0048534A"/>
    <w:rsid w:val="0048649F"/>
    <w:rsid w:val="00486AED"/>
    <w:rsid w:val="00486BCC"/>
    <w:rsid w:val="00486D76"/>
    <w:rsid w:val="00486DEB"/>
    <w:rsid w:val="00487472"/>
    <w:rsid w:val="0049012C"/>
    <w:rsid w:val="0049028F"/>
    <w:rsid w:val="00490E6C"/>
    <w:rsid w:val="0049269A"/>
    <w:rsid w:val="00493D4D"/>
    <w:rsid w:val="00494487"/>
    <w:rsid w:val="0049573C"/>
    <w:rsid w:val="00495FF2"/>
    <w:rsid w:val="00496697"/>
    <w:rsid w:val="0049751C"/>
    <w:rsid w:val="00497561"/>
    <w:rsid w:val="00497A65"/>
    <w:rsid w:val="00497E83"/>
    <w:rsid w:val="004A5496"/>
    <w:rsid w:val="004A661D"/>
    <w:rsid w:val="004B003B"/>
    <w:rsid w:val="004B03E2"/>
    <w:rsid w:val="004B06FB"/>
    <w:rsid w:val="004B0B8C"/>
    <w:rsid w:val="004B3014"/>
    <w:rsid w:val="004B42BE"/>
    <w:rsid w:val="004B6D4D"/>
    <w:rsid w:val="004B71C5"/>
    <w:rsid w:val="004C1015"/>
    <w:rsid w:val="004C1BEF"/>
    <w:rsid w:val="004C318A"/>
    <w:rsid w:val="004C41E6"/>
    <w:rsid w:val="004C470C"/>
    <w:rsid w:val="004C5908"/>
    <w:rsid w:val="004C6CB4"/>
    <w:rsid w:val="004C7012"/>
    <w:rsid w:val="004D1EB0"/>
    <w:rsid w:val="004D2307"/>
    <w:rsid w:val="004D23E1"/>
    <w:rsid w:val="004D2652"/>
    <w:rsid w:val="004D3762"/>
    <w:rsid w:val="004D3848"/>
    <w:rsid w:val="004D68EB"/>
    <w:rsid w:val="004D6D40"/>
    <w:rsid w:val="004E260D"/>
    <w:rsid w:val="004E28D5"/>
    <w:rsid w:val="004E3122"/>
    <w:rsid w:val="004E3774"/>
    <w:rsid w:val="004E4C31"/>
    <w:rsid w:val="004E6559"/>
    <w:rsid w:val="004E696D"/>
    <w:rsid w:val="004E6AE0"/>
    <w:rsid w:val="004F1992"/>
    <w:rsid w:val="004F1F08"/>
    <w:rsid w:val="004F3766"/>
    <w:rsid w:val="004F42A8"/>
    <w:rsid w:val="004F47B5"/>
    <w:rsid w:val="004F4C16"/>
    <w:rsid w:val="004F5142"/>
    <w:rsid w:val="005001F0"/>
    <w:rsid w:val="00500991"/>
    <w:rsid w:val="00502C32"/>
    <w:rsid w:val="005032FF"/>
    <w:rsid w:val="00503AA8"/>
    <w:rsid w:val="00505360"/>
    <w:rsid w:val="00505677"/>
    <w:rsid w:val="00505C31"/>
    <w:rsid w:val="00506F10"/>
    <w:rsid w:val="005100CA"/>
    <w:rsid w:val="0051011D"/>
    <w:rsid w:val="00512D8F"/>
    <w:rsid w:val="00513708"/>
    <w:rsid w:val="00513EAF"/>
    <w:rsid w:val="00515559"/>
    <w:rsid w:val="00517A33"/>
    <w:rsid w:val="00523395"/>
    <w:rsid w:val="00523478"/>
    <w:rsid w:val="00523F14"/>
    <w:rsid w:val="0052528C"/>
    <w:rsid w:val="005277E6"/>
    <w:rsid w:val="005306AB"/>
    <w:rsid w:val="005306D3"/>
    <w:rsid w:val="00531EE4"/>
    <w:rsid w:val="00532B66"/>
    <w:rsid w:val="00533921"/>
    <w:rsid w:val="005343BD"/>
    <w:rsid w:val="00534CCD"/>
    <w:rsid w:val="005358A8"/>
    <w:rsid w:val="00536037"/>
    <w:rsid w:val="00537A63"/>
    <w:rsid w:val="00541795"/>
    <w:rsid w:val="00542D6B"/>
    <w:rsid w:val="005440F1"/>
    <w:rsid w:val="00544649"/>
    <w:rsid w:val="005461B8"/>
    <w:rsid w:val="00546716"/>
    <w:rsid w:val="005469DB"/>
    <w:rsid w:val="005470A0"/>
    <w:rsid w:val="005471B7"/>
    <w:rsid w:val="00547F1B"/>
    <w:rsid w:val="0055299A"/>
    <w:rsid w:val="0055368C"/>
    <w:rsid w:val="0055563D"/>
    <w:rsid w:val="00556405"/>
    <w:rsid w:val="00556448"/>
    <w:rsid w:val="00556494"/>
    <w:rsid w:val="00557304"/>
    <w:rsid w:val="00557B0A"/>
    <w:rsid w:val="00557E89"/>
    <w:rsid w:val="0056068C"/>
    <w:rsid w:val="00561EF1"/>
    <w:rsid w:val="00566B28"/>
    <w:rsid w:val="00567F09"/>
    <w:rsid w:val="005701F5"/>
    <w:rsid w:val="005717D3"/>
    <w:rsid w:val="00571CF9"/>
    <w:rsid w:val="00571D29"/>
    <w:rsid w:val="00572E0F"/>
    <w:rsid w:val="00574398"/>
    <w:rsid w:val="0057513C"/>
    <w:rsid w:val="00577334"/>
    <w:rsid w:val="00577A42"/>
    <w:rsid w:val="0058127D"/>
    <w:rsid w:val="00582DAB"/>
    <w:rsid w:val="00583BDD"/>
    <w:rsid w:val="00584206"/>
    <w:rsid w:val="005845E9"/>
    <w:rsid w:val="00590E7F"/>
    <w:rsid w:val="005920E4"/>
    <w:rsid w:val="00592418"/>
    <w:rsid w:val="0059264E"/>
    <w:rsid w:val="005937ED"/>
    <w:rsid w:val="00594364"/>
    <w:rsid w:val="00594478"/>
    <w:rsid w:val="0059552E"/>
    <w:rsid w:val="00595642"/>
    <w:rsid w:val="00595A16"/>
    <w:rsid w:val="005A042B"/>
    <w:rsid w:val="005A0581"/>
    <w:rsid w:val="005A07EA"/>
    <w:rsid w:val="005A1253"/>
    <w:rsid w:val="005A3BEB"/>
    <w:rsid w:val="005A54AD"/>
    <w:rsid w:val="005A5AEF"/>
    <w:rsid w:val="005A6140"/>
    <w:rsid w:val="005A737E"/>
    <w:rsid w:val="005B1EC4"/>
    <w:rsid w:val="005B22CC"/>
    <w:rsid w:val="005B3BA6"/>
    <w:rsid w:val="005B4A64"/>
    <w:rsid w:val="005B5585"/>
    <w:rsid w:val="005B5DEC"/>
    <w:rsid w:val="005B7010"/>
    <w:rsid w:val="005B7A49"/>
    <w:rsid w:val="005C086B"/>
    <w:rsid w:val="005C1660"/>
    <w:rsid w:val="005C1C0A"/>
    <w:rsid w:val="005C37FB"/>
    <w:rsid w:val="005C3844"/>
    <w:rsid w:val="005C45D1"/>
    <w:rsid w:val="005C5231"/>
    <w:rsid w:val="005C680F"/>
    <w:rsid w:val="005C7125"/>
    <w:rsid w:val="005C717F"/>
    <w:rsid w:val="005D0F3D"/>
    <w:rsid w:val="005D2A2E"/>
    <w:rsid w:val="005D2D25"/>
    <w:rsid w:val="005D34B0"/>
    <w:rsid w:val="005D4A5F"/>
    <w:rsid w:val="005D4B9A"/>
    <w:rsid w:val="005D5F7A"/>
    <w:rsid w:val="005D6037"/>
    <w:rsid w:val="005D6A3B"/>
    <w:rsid w:val="005D7016"/>
    <w:rsid w:val="005D7310"/>
    <w:rsid w:val="005D76FC"/>
    <w:rsid w:val="005E2AFA"/>
    <w:rsid w:val="005E372E"/>
    <w:rsid w:val="005E3948"/>
    <w:rsid w:val="005E3F00"/>
    <w:rsid w:val="005E46A5"/>
    <w:rsid w:val="005E60AA"/>
    <w:rsid w:val="005E68DB"/>
    <w:rsid w:val="005F0CFA"/>
    <w:rsid w:val="005F11AF"/>
    <w:rsid w:val="005F1975"/>
    <w:rsid w:val="005F29CD"/>
    <w:rsid w:val="005F2C40"/>
    <w:rsid w:val="005F2F4C"/>
    <w:rsid w:val="005F414B"/>
    <w:rsid w:val="005F6602"/>
    <w:rsid w:val="005F67C8"/>
    <w:rsid w:val="005F7CA2"/>
    <w:rsid w:val="00601BB7"/>
    <w:rsid w:val="006027BC"/>
    <w:rsid w:val="0060339B"/>
    <w:rsid w:val="0060370C"/>
    <w:rsid w:val="006038CA"/>
    <w:rsid w:val="00605FAC"/>
    <w:rsid w:val="00606E18"/>
    <w:rsid w:val="00610F9A"/>
    <w:rsid w:val="00613033"/>
    <w:rsid w:val="00614607"/>
    <w:rsid w:val="006146FE"/>
    <w:rsid w:val="00614E8F"/>
    <w:rsid w:val="00617D8C"/>
    <w:rsid w:val="00620624"/>
    <w:rsid w:val="00621419"/>
    <w:rsid w:val="006259A0"/>
    <w:rsid w:val="0062603C"/>
    <w:rsid w:val="00631820"/>
    <w:rsid w:val="00631B47"/>
    <w:rsid w:val="006325EA"/>
    <w:rsid w:val="00634691"/>
    <w:rsid w:val="006365BC"/>
    <w:rsid w:val="00637125"/>
    <w:rsid w:val="00640F1B"/>
    <w:rsid w:val="0064441D"/>
    <w:rsid w:val="006478BB"/>
    <w:rsid w:val="006518F0"/>
    <w:rsid w:val="00655AB4"/>
    <w:rsid w:val="00657DFE"/>
    <w:rsid w:val="00660337"/>
    <w:rsid w:val="0066078E"/>
    <w:rsid w:val="00662204"/>
    <w:rsid w:val="00662964"/>
    <w:rsid w:val="00664F07"/>
    <w:rsid w:val="006656FE"/>
    <w:rsid w:val="00665A1A"/>
    <w:rsid w:val="00665CAF"/>
    <w:rsid w:val="00666598"/>
    <w:rsid w:val="00666BC6"/>
    <w:rsid w:val="00667E04"/>
    <w:rsid w:val="006715D4"/>
    <w:rsid w:val="006727C8"/>
    <w:rsid w:val="00673362"/>
    <w:rsid w:val="00673DE2"/>
    <w:rsid w:val="00676238"/>
    <w:rsid w:val="00676FA0"/>
    <w:rsid w:val="006803BE"/>
    <w:rsid w:val="00681BA0"/>
    <w:rsid w:val="006832B9"/>
    <w:rsid w:val="00683EC9"/>
    <w:rsid w:val="006857D6"/>
    <w:rsid w:val="00685C99"/>
    <w:rsid w:val="0069140C"/>
    <w:rsid w:val="0069143F"/>
    <w:rsid w:val="0069240A"/>
    <w:rsid w:val="00692CAA"/>
    <w:rsid w:val="00693D3F"/>
    <w:rsid w:val="00696123"/>
    <w:rsid w:val="0069754D"/>
    <w:rsid w:val="00697D23"/>
    <w:rsid w:val="006A1BF8"/>
    <w:rsid w:val="006A1DD8"/>
    <w:rsid w:val="006A25DF"/>
    <w:rsid w:val="006A3131"/>
    <w:rsid w:val="006A44E6"/>
    <w:rsid w:val="006A610F"/>
    <w:rsid w:val="006A6AC6"/>
    <w:rsid w:val="006B010F"/>
    <w:rsid w:val="006B07FA"/>
    <w:rsid w:val="006B11DE"/>
    <w:rsid w:val="006B14D9"/>
    <w:rsid w:val="006B1576"/>
    <w:rsid w:val="006B1D91"/>
    <w:rsid w:val="006B288D"/>
    <w:rsid w:val="006B29E4"/>
    <w:rsid w:val="006B2DF2"/>
    <w:rsid w:val="006B3093"/>
    <w:rsid w:val="006B408B"/>
    <w:rsid w:val="006B4AC4"/>
    <w:rsid w:val="006B678F"/>
    <w:rsid w:val="006C03EC"/>
    <w:rsid w:val="006C15DD"/>
    <w:rsid w:val="006C289F"/>
    <w:rsid w:val="006C338C"/>
    <w:rsid w:val="006C5E6C"/>
    <w:rsid w:val="006C6460"/>
    <w:rsid w:val="006C6BC2"/>
    <w:rsid w:val="006C7634"/>
    <w:rsid w:val="006D038A"/>
    <w:rsid w:val="006D0423"/>
    <w:rsid w:val="006D10A1"/>
    <w:rsid w:val="006D51C3"/>
    <w:rsid w:val="006D60B5"/>
    <w:rsid w:val="006E4A13"/>
    <w:rsid w:val="006E5BDF"/>
    <w:rsid w:val="006F14FA"/>
    <w:rsid w:val="006F2D7F"/>
    <w:rsid w:val="006F4304"/>
    <w:rsid w:val="006F4866"/>
    <w:rsid w:val="006F541D"/>
    <w:rsid w:val="006F5583"/>
    <w:rsid w:val="006F5FCE"/>
    <w:rsid w:val="006F623F"/>
    <w:rsid w:val="007006CC"/>
    <w:rsid w:val="0070253E"/>
    <w:rsid w:val="00702790"/>
    <w:rsid w:val="00704751"/>
    <w:rsid w:val="00711B37"/>
    <w:rsid w:val="00711CD7"/>
    <w:rsid w:val="00711CE9"/>
    <w:rsid w:val="00712459"/>
    <w:rsid w:val="00712668"/>
    <w:rsid w:val="00712884"/>
    <w:rsid w:val="00713982"/>
    <w:rsid w:val="00714171"/>
    <w:rsid w:val="00714EE3"/>
    <w:rsid w:val="007157BA"/>
    <w:rsid w:val="00717378"/>
    <w:rsid w:val="0072110B"/>
    <w:rsid w:val="0072177D"/>
    <w:rsid w:val="00722248"/>
    <w:rsid w:val="00722997"/>
    <w:rsid w:val="00723E97"/>
    <w:rsid w:val="007245F9"/>
    <w:rsid w:val="00724AA4"/>
    <w:rsid w:val="00726C3A"/>
    <w:rsid w:val="00727562"/>
    <w:rsid w:val="00730337"/>
    <w:rsid w:val="00730C65"/>
    <w:rsid w:val="00732FB0"/>
    <w:rsid w:val="00733426"/>
    <w:rsid w:val="0073579F"/>
    <w:rsid w:val="00736F3C"/>
    <w:rsid w:val="0074092F"/>
    <w:rsid w:val="00740E33"/>
    <w:rsid w:val="007414D9"/>
    <w:rsid w:val="007419EC"/>
    <w:rsid w:val="007456F9"/>
    <w:rsid w:val="007457C8"/>
    <w:rsid w:val="00752358"/>
    <w:rsid w:val="007526CB"/>
    <w:rsid w:val="00753BB4"/>
    <w:rsid w:val="00755547"/>
    <w:rsid w:val="0076006A"/>
    <w:rsid w:val="00763F55"/>
    <w:rsid w:val="007647B8"/>
    <w:rsid w:val="00766E86"/>
    <w:rsid w:val="00770E3C"/>
    <w:rsid w:val="00771B3A"/>
    <w:rsid w:val="00773EFD"/>
    <w:rsid w:val="00774192"/>
    <w:rsid w:val="00774F32"/>
    <w:rsid w:val="0077562A"/>
    <w:rsid w:val="00776815"/>
    <w:rsid w:val="0077703D"/>
    <w:rsid w:val="007770F6"/>
    <w:rsid w:val="0077762E"/>
    <w:rsid w:val="00777CAB"/>
    <w:rsid w:val="0078017A"/>
    <w:rsid w:val="00781A2D"/>
    <w:rsid w:val="00782F4A"/>
    <w:rsid w:val="00784FE9"/>
    <w:rsid w:val="007852D5"/>
    <w:rsid w:val="00785D9F"/>
    <w:rsid w:val="00786037"/>
    <w:rsid w:val="00786B36"/>
    <w:rsid w:val="007903A9"/>
    <w:rsid w:val="0079556A"/>
    <w:rsid w:val="0079571B"/>
    <w:rsid w:val="00797027"/>
    <w:rsid w:val="007A0605"/>
    <w:rsid w:val="007A381A"/>
    <w:rsid w:val="007A5EC8"/>
    <w:rsid w:val="007A6432"/>
    <w:rsid w:val="007A683A"/>
    <w:rsid w:val="007A6B26"/>
    <w:rsid w:val="007A7A72"/>
    <w:rsid w:val="007A7B29"/>
    <w:rsid w:val="007B0C15"/>
    <w:rsid w:val="007B0DCC"/>
    <w:rsid w:val="007B0F73"/>
    <w:rsid w:val="007B31DD"/>
    <w:rsid w:val="007B3908"/>
    <w:rsid w:val="007B41AD"/>
    <w:rsid w:val="007B4818"/>
    <w:rsid w:val="007B4B5F"/>
    <w:rsid w:val="007C0A8F"/>
    <w:rsid w:val="007C0D4C"/>
    <w:rsid w:val="007C1484"/>
    <w:rsid w:val="007C21F7"/>
    <w:rsid w:val="007C2576"/>
    <w:rsid w:val="007C71D0"/>
    <w:rsid w:val="007D08CC"/>
    <w:rsid w:val="007D0D03"/>
    <w:rsid w:val="007D215D"/>
    <w:rsid w:val="007D3720"/>
    <w:rsid w:val="007D3E18"/>
    <w:rsid w:val="007D5C10"/>
    <w:rsid w:val="007D5F29"/>
    <w:rsid w:val="007D6E3A"/>
    <w:rsid w:val="007E02F5"/>
    <w:rsid w:val="007E2780"/>
    <w:rsid w:val="007E3522"/>
    <w:rsid w:val="007E4988"/>
    <w:rsid w:val="007E61C3"/>
    <w:rsid w:val="007E679A"/>
    <w:rsid w:val="007E720D"/>
    <w:rsid w:val="007E752C"/>
    <w:rsid w:val="007E75DD"/>
    <w:rsid w:val="007F0A32"/>
    <w:rsid w:val="007F1439"/>
    <w:rsid w:val="007F19E8"/>
    <w:rsid w:val="007F2C59"/>
    <w:rsid w:val="007F375E"/>
    <w:rsid w:val="007F4B5B"/>
    <w:rsid w:val="007F5961"/>
    <w:rsid w:val="007F5963"/>
    <w:rsid w:val="007F636E"/>
    <w:rsid w:val="007F6E5A"/>
    <w:rsid w:val="007F770D"/>
    <w:rsid w:val="00800C78"/>
    <w:rsid w:val="00801ADD"/>
    <w:rsid w:val="00802B32"/>
    <w:rsid w:val="00805617"/>
    <w:rsid w:val="00805F40"/>
    <w:rsid w:val="00807E95"/>
    <w:rsid w:val="00811AD7"/>
    <w:rsid w:val="008126C8"/>
    <w:rsid w:val="0081355A"/>
    <w:rsid w:val="008161D9"/>
    <w:rsid w:val="00816C6C"/>
    <w:rsid w:val="00820F5F"/>
    <w:rsid w:val="0082244E"/>
    <w:rsid w:val="0082312F"/>
    <w:rsid w:val="00827554"/>
    <w:rsid w:val="008307EF"/>
    <w:rsid w:val="00830E69"/>
    <w:rsid w:val="0083108E"/>
    <w:rsid w:val="008311D6"/>
    <w:rsid w:val="0083191B"/>
    <w:rsid w:val="0083197C"/>
    <w:rsid w:val="00831C97"/>
    <w:rsid w:val="00833A3C"/>
    <w:rsid w:val="0083482D"/>
    <w:rsid w:val="008348C6"/>
    <w:rsid w:val="008363DB"/>
    <w:rsid w:val="00837720"/>
    <w:rsid w:val="00837C9F"/>
    <w:rsid w:val="00840B5B"/>
    <w:rsid w:val="00840C1F"/>
    <w:rsid w:val="0084130D"/>
    <w:rsid w:val="0084373D"/>
    <w:rsid w:val="00845A92"/>
    <w:rsid w:val="00846A74"/>
    <w:rsid w:val="00847712"/>
    <w:rsid w:val="00847D9E"/>
    <w:rsid w:val="00851B56"/>
    <w:rsid w:val="00853AD3"/>
    <w:rsid w:val="0085504F"/>
    <w:rsid w:val="008611A0"/>
    <w:rsid w:val="008618B5"/>
    <w:rsid w:val="00861BF7"/>
    <w:rsid w:val="00861EAF"/>
    <w:rsid w:val="008637D5"/>
    <w:rsid w:val="00863ADA"/>
    <w:rsid w:val="008641DB"/>
    <w:rsid w:val="008669A7"/>
    <w:rsid w:val="00867785"/>
    <w:rsid w:val="008700C6"/>
    <w:rsid w:val="008708F3"/>
    <w:rsid w:val="00870AF6"/>
    <w:rsid w:val="00870DC9"/>
    <w:rsid w:val="008711E8"/>
    <w:rsid w:val="00871413"/>
    <w:rsid w:val="00872050"/>
    <w:rsid w:val="00874211"/>
    <w:rsid w:val="0087463A"/>
    <w:rsid w:val="00874F88"/>
    <w:rsid w:val="0087699C"/>
    <w:rsid w:val="00877282"/>
    <w:rsid w:val="00881162"/>
    <w:rsid w:val="00881CE8"/>
    <w:rsid w:val="00882329"/>
    <w:rsid w:val="00882A82"/>
    <w:rsid w:val="00883B18"/>
    <w:rsid w:val="00885454"/>
    <w:rsid w:val="008866BF"/>
    <w:rsid w:val="0088737B"/>
    <w:rsid w:val="008877F3"/>
    <w:rsid w:val="00891411"/>
    <w:rsid w:val="00892AC0"/>
    <w:rsid w:val="00893C41"/>
    <w:rsid w:val="00893E16"/>
    <w:rsid w:val="00894EFF"/>
    <w:rsid w:val="0089534F"/>
    <w:rsid w:val="0089557D"/>
    <w:rsid w:val="00896E53"/>
    <w:rsid w:val="00896F72"/>
    <w:rsid w:val="008978D5"/>
    <w:rsid w:val="008A1698"/>
    <w:rsid w:val="008A1A18"/>
    <w:rsid w:val="008A325F"/>
    <w:rsid w:val="008A4AAC"/>
    <w:rsid w:val="008A4B19"/>
    <w:rsid w:val="008A4C53"/>
    <w:rsid w:val="008A5A03"/>
    <w:rsid w:val="008B0362"/>
    <w:rsid w:val="008B1B2E"/>
    <w:rsid w:val="008B20B9"/>
    <w:rsid w:val="008B24B2"/>
    <w:rsid w:val="008B29CC"/>
    <w:rsid w:val="008B2ED7"/>
    <w:rsid w:val="008B5428"/>
    <w:rsid w:val="008B7B4E"/>
    <w:rsid w:val="008C1659"/>
    <w:rsid w:val="008C17BD"/>
    <w:rsid w:val="008C1A5B"/>
    <w:rsid w:val="008C1F04"/>
    <w:rsid w:val="008C3817"/>
    <w:rsid w:val="008C4245"/>
    <w:rsid w:val="008C4B9D"/>
    <w:rsid w:val="008C67D9"/>
    <w:rsid w:val="008C711C"/>
    <w:rsid w:val="008C7617"/>
    <w:rsid w:val="008D0195"/>
    <w:rsid w:val="008D039F"/>
    <w:rsid w:val="008D0C3D"/>
    <w:rsid w:val="008D0D6B"/>
    <w:rsid w:val="008D3F29"/>
    <w:rsid w:val="008D3F56"/>
    <w:rsid w:val="008D43B2"/>
    <w:rsid w:val="008D5DD1"/>
    <w:rsid w:val="008D7764"/>
    <w:rsid w:val="008D7A6C"/>
    <w:rsid w:val="008E05AA"/>
    <w:rsid w:val="008E0B2B"/>
    <w:rsid w:val="008E2264"/>
    <w:rsid w:val="008E37BE"/>
    <w:rsid w:val="008E39C1"/>
    <w:rsid w:val="008E3B80"/>
    <w:rsid w:val="008E439E"/>
    <w:rsid w:val="008E61A1"/>
    <w:rsid w:val="008E696F"/>
    <w:rsid w:val="008E6A19"/>
    <w:rsid w:val="008E7439"/>
    <w:rsid w:val="008E7457"/>
    <w:rsid w:val="008E79AE"/>
    <w:rsid w:val="008E7BF6"/>
    <w:rsid w:val="008E7F9C"/>
    <w:rsid w:val="008F12F8"/>
    <w:rsid w:val="008F17D6"/>
    <w:rsid w:val="008F1934"/>
    <w:rsid w:val="008F27B8"/>
    <w:rsid w:val="008F2C78"/>
    <w:rsid w:val="008F51AF"/>
    <w:rsid w:val="008F5868"/>
    <w:rsid w:val="008F5FC7"/>
    <w:rsid w:val="008F690A"/>
    <w:rsid w:val="008F7CC3"/>
    <w:rsid w:val="00900C54"/>
    <w:rsid w:val="0090317C"/>
    <w:rsid w:val="009042E7"/>
    <w:rsid w:val="00904318"/>
    <w:rsid w:val="00905125"/>
    <w:rsid w:val="00905376"/>
    <w:rsid w:val="0090569B"/>
    <w:rsid w:val="00907092"/>
    <w:rsid w:val="00912DA0"/>
    <w:rsid w:val="00913E0B"/>
    <w:rsid w:val="00914541"/>
    <w:rsid w:val="009163B0"/>
    <w:rsid w:val="00920276"/>
    <w:rsid w:val="009205D4"/>
    <w:rsid w:val="009217E4"/>
    <w:rsid w:val="009227D7"/>
    <w:rsid w:val="00922B2D"/>
    <w:rsid w:val="00924B9E"/>
    <w:rsid w:val="0092768A"/>
    <w:rsid w:val="00927BCA"/>
    <w:rsid w:val="00930073"/>
    <w:rsid w:val="00930473"/>
    <w:rsid w:val="00930A48"/>
    <w:rsid w:val="00932AAD"/>
    <w:rsid w:val="00934DFF"/>
    <w:rsid w:val="00936F99"/>
    <w:rsid w:val="0093768E"/>
    <w:rsid w:val="009376AB"/>
    <w:rsid w:val="00937945"/>
    <w:rsid w:val="00937F1B"/>
    <w:rsid w:val="00937FA6"/>
    <w:rsid w:val="009404FC"/>
    <w:rsid w:val="009419F2"/>
    <w:rsid w:val="009424F2"/>
    <w:rsid w:val="00942EDC"/>
    <w:rsid w:val="009435BA"/>
    <w:rsid w:val="009453DD"/>
    <w:rsid w:val="009457C4"/>
    <w:rsid w:val="00945D27"/>
    <w:rsid w:val="00951D2B"/>
    <w:rsid w:val="00955ED1"/>
    <w:rsid w:val="00956AC2"/>
    <w:rsid w:val="009577BE"/>
    <w:rsid w:val="0096109C"/>
    <w:rsid w:val="00961B77"/>
    <w:rsid w:val="009650BB"/>
    <w:rsid w:val="00965435"/>
    <w:rsid w:val="009663D6"/>
    <w:rsid w:val="009666C6"/>
    <w:rsid w:val="0096679B"/>
    <w:rsid w:val="009706AE"/>
    <w:rsid w:val="00971DD3"/>
    <w:rsid w:val="00972166"/>
    <w:rsid w:val="0097241E"/>
    <w:rsid w:val="00973019"/>
    <w:rsid w:val="00973A93"/>
    <w:rsid w:val="00973DF2"/>
    <w:rsid w:val="00974611"/>
    <w:rsid w:val="00974838"/>
    <w:rsid w:val="009748C1"/>
    <w:rsid w:val="0097664A"/>
    <w:rsid w:val="009769C0"/>
    <w:rsid w:val="0097722C"/>
    <w:rsid w:val="0097793F"/>
    <w:rsid w:val="00977F59"/>
    <w:rsid w:val="00982FCF"/>
    <w:rsid w:val="00983E28"/>
    <w:rsid w:val="00984C14"/>
    <w:rsid w:val="00985277"/>
    <w:rsid w:val="00985B6A"/>
    <w:rsid w:val="00986441"/>
    <w:rsid w:val="00990B18"/>
    <w:rsid w:val="0099165E"/>
    <w:rsid w:val="00992B49"/>
    <w:rsid w:val="00995B69"/>
    <w:rsid w:val="009A1D05"/>
    <w:rsid w:val="009A38E8"/>
    <w:rsid w:val="009A4613"/>
    <w:rsid w:val="009B085E"/>
    <w:rsid w:val="009B4947"/>
    <w:rsid w:val="009B4C09"/>
    <w:rsid w:val="009B5A52"/>
    <w:rsid w:val="009B5F78"/>
    <w:rsid w:val="009B75EB"/>
    <w:rsid w:val="009B7CED"/>
    <w:rsid w:val="009C0A2D"/>
    <w:rsid w:val="009C24D6"/>
    <w:rsid w:val="009C2C13"/>
    <w:rsid w:val="009C379B"/>
    <w:rsid w:val="009C705E"/>
    <w:rsid w:val="009D0AA9"/>
    <w:rsid w:val="009D26D1"/>
    <w:rsid w:val="009D52B6"/>
    <w:rsid w:val="009D577A"/>
    <w:rsid w:val="009D63ED"/>
    <w:rsid w:val="009E00D3"/>
    <w:rsid w:val="009E148B"/>
    <w:rsid w:val="009E1613"/>
    <w:rsid w:val="009E1A20"/>
    <w:rsid w:val="009E1BDF"/>
    <w:rsid w:val="009E26F9"/>
    <w:rsid w:val="009E2E30"/>
    <w:rsid w:val="009E3C84"/>
    <w:rsid w:val="009E4F5F"/>
    <w:rsid w:val="009E5878"/>
    <w:rsid w:val="009E6569"/>
    <w:rsid w:val="009E6615"/>
    <w:rsid w:val="009E6D3D"/>
    <w:rsid w:val="009F0A77"/>
    <w:rsid w:val="009F706A"/>
    <w:rsid w:val="00A0035B"/>
    <w:rsid w:val="00A004B8"/>
    <w:rsid w:val="00A01FDF"/>
    <w:rsid w:val="00A0385D"/>
    <w:rsid w:val="00A076C5"/>
    <w:rsid w:val="00A1044D"/>
    <w:rsid w:val="00A11BB7"/>
    <w:rsid w:val="00A16679"/>
    <w:rsid w:val="00A20DF5"/>
    <w:rsid w:val="00A21647"/>
    <w:rsid w:val="00A2287E"/>
    <w:rsid w:val="00A23BC3"/>
    <w:rsid w:val="00A252ED"/>
    <w:rsid w:val="00A25999"/>
    <w:rsid w:val="00A275A9"/>
    <w:rsid w:val="00A30221"/>
    <w:rsid w:val="00A30EEB"/>
    <w:rsid w:val="00A32C13"/>
    <w:rsid w:val="00A36667"/>
    <w:rsid w:val="00A36874"/>
    <w:rsid w:val="00A370A9"/>
    <w:rsid w:val="00A375A5"/>
    <w:rsid w:val="00A37A7B"/>
    <w:rsid w:val="00A438D1"/>
    <w:rsid w:val="00A439B5"/>
    <w:rsid w:val="00A440B4"/>
    <w:rsid w:val="00A4793E"/>
    <w:rsid w:val="00A50D51"/>
    <w:rsid w:val="00A5127F"/>
    <w:rsid w:val="00A53AE3"/>
    <w:rsid w:val="00A5405E"/>
    <w:rsid w:val="00A54E35"/>
    <w:rsid w:val="00A55658"/>
    <w:rsid w:val="00A55A69"/>
    <w:rsid w:val="00A61DD1"/>
    <w:rsid w:val="00A70A95"/>
    <w:rsid w:val="00A71FF4"/>
    <w:rsid w:val="00A74477"/>
    <w:rsid w:val="00A74936"/>
    <w:rsid w:val="00A76014"/>
    <w:rsid w:val="00A77B47"/>
    <w:rsid w:val="00A77E33"/>
    <w:rsid w:val="00A81A13"/>
    <w:rsid w:val="00A83BD2"/>
    <w:rsid w:val="00A8446E"/>
    <w:rsid w:val="00A85C9B"/>
    <w:rsid w:val="00A85DB9"/>
    <w:rsid w:val="00A87AD0"/>
    <w:rsid w:val="00A87BBB"/>
    <w:rsid w:val="00A87EEC"/>
    <w:rsid w:val="00A90EAF"/>
    <w:rsid w:val="00A91004"/>
    <w:rsid w:val="00A92046"/>
    <w:rsid w:val="00A92AF4"/>
    <w:rsid w:val="00A93126"/>
    <w:rsid w:val="00A937CE"/>
    <w:rsid w:val="00A952DD"/>
    <w:rsid w:val="00A97E2D"/>
    <w:rsid w:val="00AA0452"/>
    <w:rsid w:val="00AA090B"/>
    <w:rsid w:val="00AA0F36"/>
    <w:rsid w:val="00AA19EC"/>
    <w:rsid w:val="00AA2851"/>
    <w:rsid w:val="00AA605F"/>
    <w:rsid w:val="00AA7451"/>
    <w:rsid w:val="00AA7E35"/>
    <w:rsid w:val="00AB002B"/>
    <w:rsid w:val="00AB0100"/>
    <w:rsid w:val="00AB0355"/>
    <w:rsid w:val="00AB659D"/>
    <w:rsid w:val="00AC1EA1"/>
    <w:rsid w:val="00AC228B"/>
    <w:rsid w:val="00AC3031"/>
    <w:rsid w:val="00AC4233"/>
    <w:rsid w:val="00AC4272"/>
    <w:rsid w:val="00AC5054"/>
    <w:rsid w:val="00AC78F6"/>
    <w:rsid w:val="00AC7D30"/>
    <w:rsid w:val="00AD026B"/>
    <w:rsid w:val="00AD0DD5"/>
    <w:rsid w:val="00AD36FB"/>
    <w:rsid w:val="00AD392A"/>
    <w:rsid w:val="00AD7E99"/>
    <w:rsid w:val="00AE01A2"/>
    <w:rsid w:val="00AE1BF6"/>
    <w:rsid w:val="00AE439D"/>
    <w:rsid w:val="00AE51E0"/>
    <w:rsid w:val="00AE5B53"/>
    <w:rsid w:val="00AF1004"/>
    <w:rsid w:val="00AF134A"/>
    <w:rsid w:val="00AF1D30"/>
    <w:rsid w:val="00AF1E37"/>
    <w:rsid w:val="00AF23F3"/>
    <w:rsid w:val="00AF31F4"/>
    <w:rsid w:val="00AF51FB"/>
    <w:rsid w:val="00AF549B"/>
    <w:rsid w:val="00AF6285"/>
    <w:rsid w:val="00AF6EDD"/>
    <w:rsid w:val="00AF780C"/>
    <w:rsid w:val="00B003A0"/>
    <w:rsid w:val="00B0085A"/>
    <w:rsid w:val="00B02D63"/>
    <w:rsid w:val="00B07052"/>
    <w:rsid w:val="00B10F0F"/>
    <w:rsid w:val="00B11318"/>
    <w:rsid w:val="00B11FF2"/>
    <w:rsid w:val="00B12047"/>
    <w:rsid w:val="00B12A72"/>
    <w:rsid w:val="00B13D24"/>
    <w:rsid w:val="00B150AE"/>
    <w:rsid w:val="00B16C3C"/>
    <w:rsid w:val="00B21976"/>
    <w:rsid w:val="00B22EAA"/>
    <w:rsid w:val="00B26729"/>
    <w:rsid w:val="00B31B5C"/>
    <w:rsid w:val="00B34E6E"/>
    <w:rsid w:val="00B35030"/>
    <w:rsid w:val="00B36478"/>
    <w:rsid w:val="00B36CF8"/>
    <w:rsid w:val="00B3703C"/>
    <w:rsid w:val="00B41ED5"/>
    <w:rsid w:val="00B43604"/>
    <w:rsid w:val="00B4431A"/>
    <w:rsid w:val="00B45B70"/>
    <w:rsid w:val="00B45CFB"/>
    <w:rsid w:val="00B4757F"/>
    <w:rsid w:val="00B54B71"/>
    <w:rsid w:val="00B5554E"/>
    <w:rsid w:val="00B55CCD"/>
    <w:rsid w:val="00B564A7"/>
    <w:rsid w:val="00B607D4"/>
    <w:rsid w:val="00B60CF6"/>
    <w:rsid w:val="00B60DAE"/>
    <w:rsid w:val="00B61C79"/>
    <w:rsid w:val="00B637C3"/>
    <w:rsid w:val="00B64ACD"/>
    <w:rsid w:val="00B65DEA"/>
    <w:rsid w:val="00B666F5"/>
    <w:rsid w:val="00B7001F"/>
    <w:rsid w:val="00B70537"/>
    <w:rsid w:val="00B7117A"/>
    <w:rsid w:val="00B71AA1"/>
    <w:rsid w:val="00B71FBD"/>
    <w:rsid w:val="00B77EB3"/>
    <w:rsid w:val="00B8083B"/>
    <w:rsid w:val="00B816D3"/>
    <w:rsid w:val="00B8418A"/>
    <w:rsid w:val="00B904F6"/>
    <w:rsid w:val="00B91E5C"/>
    <w:rsid w:val="00B92B0C"/>
    <w:rsid w:val="00B93524"/>
    <w:rsid w:val="00B93E46"/>
    <w:rsid w:val="00B95458"/>
    <w:rsid w:val="00BA0D91"/>
    <w:rsid w:val="00BA3140"/>
    <w:rsid w:val="00BA34A3"/>
    <w:rsid w:val="00BA3938"/>
    <w:rsid w:val="00BA411F"/>
    <w:rsid w:val="00BA45F9"/>
    <w:rsid w:val="00BA552D"/>
    <w:rsid w:val="00BA576C"/>
    <w:rsid w:val="00BB2077"/>
    <w:rsid w:val="00BB2B2A"/>
    <w:rsid w:val="00BB339C"/>
    <w:rsid w:val="00BB35F4"/>
    <w:rsid w:val="00BB4148"/>
    <w:rsid w:val="00BB428A"/>
    <w:rsid w:val="00BB48D1"/>
    <w:rsid w:val="00BB6A7D"/>
    <w:rsid w:val="00BB77CB"/>
    <w:rsid w:val="00BC18D8"/>
    <w:rsid w:val="00BC1D6B"/>
    <w:rsid w:val="00BC1F4D"/>
    <w:rsid w:val="00BC2382"/>
    <w:rsid w:val="00BC2736"/>
    <w:rsid w:val="00BC3501"/>
    <w:rsid w:val="00BC5485"/>
    <w:rsid w:val="00BC6B63"/>
    <w:rsid w:val="00BC6EC7"/>
    <w:rsid w:val="00BD22D0"/>
    <w:rsid w:val="00BD3064"/>
    <w:rsid w:val="00BD3075"/>
    <w:rsid w:val="00BD3450"/>
    <w:rsid w:val="00BD3DD4"/>
    <w:rsid w:val="00BD45A7"/>
    <w:rsid w:val="00BD5709"/>
    <w:rsid w:val="00BE25D7"/>
    <w:rsid w:val="00BE31F2"/>
    <w:rsid w:val="00BE41CB"/>
    <w:rsid w:val="00BE4751"/>
    <w:rsid w:val="00BE734B"/>
    <w:rsid w:val="00BE77C6"/>
    <w:rsid w:val="00BE7FC8"/>
    <w:rsid w:val="00BF0D53"/>
    <w:rsid w:val="00BF0F68"/>
    <w:rsid w:val="00BF2AA5"/>
    <w:rsid w:val="00BF3178"/>
    <w:rsid w:val="00BF3F35"/>
    <w:rsid w:val="00BF7A06"/>
    <w:rsid w:val="00BF7AC5"/>
    <w:rsid w:val="00BF7C0A"/>
    <w:rsid w:val="00C00C13"/>
    <w:rsid w:val="00C00D6C"/>
    <w:rsid w:val="00C01281"/>
    <w:rsid w:val="00C0232B"/>
    <w:rsid w:val="00C02A12"/>
    <w:rsid w:val="00C05CFC"/>
    <w:rsid w:val="00C06241"/>
    <w:rsid w:val="00C108F0"/>
    <w:rsid w:val="00C1170B"/>
    <w:rsid w:val="00C12A12"/>
    <w:rsid w:val="00C13049"/>
    <w:rsid w:val="00C13A9F"/>
    <w:rsid w:val="00C173D2"/>
    <w:rsid w:val="00C20D7C"/>
    <w:rsid w:val="00C2126A"/>
    <w:rsid w:val="00C222E3"/>
    <w:rsid w:val="00C23D83"/>
    <w:rsid w:val="00C24726"/>
    <w:rsid w:val="00C24C68"/>
    <w:rsid w:val="00C27062"/>
    <w:rsid w:val="00C31F99"/>
    <w:rsid w:val="00C323BB"/>
    <w:rsid w:val="00C33221"/>
    <w:rsid w:val="00C3398B"/>
    <w:rsid w:val="00C37938"/>
    <w:rsid w:val="00C411BE"/>
    <w:rsid w:val="00C4163E"/>
    <w:rsid w:val="00C422AC"/>
    <w:rsid w:val="00C44299"/>
    <w:rsid w:val="00C44C39"/>
    <w:rsid w:val="00C50547"/>
    <w:rsid w:val="00C52494"/>
    <w:rsid w:val="00C5560B"/>
    <w:rsid w:val="00C560FB"/>
    <w:rsid w:val="00C61245"/>
    <w:rsid w:val="00C62E4E"/>
    <w:rsid w:val="00C67246"/>
    <w:rsid w:val="00C674CB"/>
    <w:rsid w:val="00C677DD"/>
    <w:rsid w:val="00C7127E"/>
    <w:rsid w:val="00C72A7B"/>
    <w:rsid w:val="00C72B75"/>
    <w:rsid w:val="00C73EAE"/>
    <w:rsid w:val="00C7576F"/>
    <w:rsid w:val="00C77892"/>
    <w:rsid w:val="00C779E8"/>
    <w:rsid w:val="00C77D64"/>
    <w:rsid w:val="00C80801"/>
    <w:rsid w:val="00C81F4A"/>
    <w:rsid w:val="00C826FD"/>
    <w:rsid w:val="00C833B2"/>
    <w:rsid w:val="00C8364B"/>
    <w:rsid w:val="00C84987"/>
    <w:rsid w:val="00C8541D"/>
    <w:rsid w:val="00C85C0B"/>
    <w:rsid w:val="00C86D47"/>
    <w:rsid w:val="00C942BD"/>
    <w:rsid w:val="00CA0FC9"/>
    <w:rsid w:val="00CA217F"/>
    <w:rsid w:val="00CA2A46"/>
    <w:rsid w:val="00CB029A"/>
    <w:rsid w:val="00CB2D5C"/>
    <w:rsid w:val="00CB34AC"/>
    <w:rsid w:val="00CB494D"/>
    <w:rsid w:val="00CB4ACC"/>
    <w:rsid w:val="00CB5122"/>
    <w:rsid w:val="00CB784A"/>
    <w:rsid w:val="00CC00E5"/>
    <w:rsid w:val="00CC0482"/>
    <w:rsid w:val="00CC0FC3"/>
    <w:rsid w:val="00CC25CF"/>
    <w:rsid w:val="00CC35BD"/>
    <w:rsid w:val="00CC3D78"/>
    <w:rsid w:val="00CC4C66"/>
    <w:rsid w:val="00CC559B"/>
    <w:rsid w:val="00CC5E90"/>
    <w:rsid w:val="00CD57EF"/>
    <w:rsid w:val="00CD5B51"/>
    <w:rsid w:val="00CD7E56"/>
    <w:rsid w:val="00CE1485"/>
    <w:rsid w:val="00CE1BA6"/>
    <w:rsid w:val="00CE31BC"/>
    <w:rsid w:val="00CE365D"/>
    <w:rsid w:val="00CE6C4A"/>
    <w:rsid w:val="00CF003C"/>
    <w:rsid w:val="00CF0ACB"/>
    <w:rsid w:val="00CF0D42"/>
    <w:rsid w:val="00CF18C5"/>
    <w:rsid w:val="00CF4A7C"/>
    <w:rsid w:val="00CF4D10"/>
    <w:rsid w:val="00CF61A0"/>
    <w:rsid w:val="00CF64BA"/>
    <w:rsid w:val="00CF6F56"/>
    <w:rsid w:val="00CF73DA"/>
    <w:rsid w:val="00D01201"/>
    <w:rsid w:val="00D03414"/>
    <w:rsid w:val="00D0405E"/>
    <w:rsid w:val="00D05E3D"/>
    <w:rsid w:val="00D0694D"/>
    <w:rsid w:val="00D10048"/>
    <w:rsid w:val="00D13E6D"/>
    <w:rsid w:val="00D15514"/>
    <w:rsid w:val="00D15F70"/>
    <w:rsid w:val="00D16E94"/>
    <w:rsid w:val="00D171A4"/>
    <w:rsid w:val="00D25C8E"/>
    <w:rsid w:val="00D25E00"/>
    <w:rsid w:val="00D26075"/>
    <w:rsid w:val="00D340ED"/>
    <w:rsid w:val="00D350F9"/>
    <w:rsid w:val="00D35209"/>
    <w:rsid w:val="00D3618C"/>
    <w:rsid w:val="00D36A63"/>
    <w:rsid w:val="00D37DA1"/>
    <w:rsid w:val="00D37FEE"/>
    <w:rsid w:val="00D4059D"/>
    <w:rsid w:val="00D41349"/>
    <w:rsid w:val="00D428DD"/>
    <w:rsid w:val="00D448CA"/>
    <w:rsid w:val="00D507B0"/>
    <w:rsid w:val="00D50C54"/>
    <w:rsid w:val="00D51866"/>
    <w:rsid w:val="00D5246C"/>
    <w:rsid w:val="00D5297C"/>
    <w:rsid w:val="00D53B69"/>
    <w:rsid w:val="00D57307"/>
    <w:rsid w:val="00D60704"/>
    <w:rsid w:val="00D608F0"/>
    <w:rsid w:val="00D6249F"/>
    <w:rsid w:val="00D63993"/>
    <w:rsid w:val="00D63F95"/>
    <w:rsid w:val="00D65B41"/>
    <w:rsid w:val="00D6616A"/>
    <w:rsid w:val="00D66263"/>
    <w:rsid w:val="00D66611"/>
    <w:rsid w:val="00D66633"/>
    <w:rsid w:val="00D6753C"/>
    <w:rsid w:val="00D7056A"/>
    <w:rsid w:val="00D705DF"/>
    <w:rsid w:val="00D715BE"/>
    <w:rsid w:val="00D733F0"/>
    <w:rsid w:val="00D735F0"/>
    <w:rsid w:val="00D73747"/>
    <w:rsid w:val="00D74A12"/>
    <w:rsid w:val="00D77589"/>
    <w:rsid w:val="00D818B9"/>
    <w:rsid w:val="00D82AB7"/>
    <w:rsid w:val="00D82E45"/>
    <w:rsid w:val="00D82E7F"/>
    <w:rsid w:val="00D83324"/>
    <w:rsid w:val="00D874C3"/>
    <w:rsid w:val="00D9102E"/>
    <w:rsid w:val="00D91055"/>
    <w:rsid w:val="00D91E03"/>
    <w:rsid w:val="00D949B8"/>
    <w:rsid w:val="00D94D07"/>
    <w:rsid w:val="00D94D43"/>
    <w:rsid w:val="00D9501A"/>
    <w:rsid w:val="00D95130"/>
    <w:rsid w:val="00D95B3D"/>
    <w:rsid w:val="00D96F12"/>
    <w:rsid w:val="00D97F5E"/>
    <w:rsid w:val="00DA046A"/>
    <w:rsid w:val="00DA0F8B"/>
    <w:rsid w:val="00DA1006"/>
    <w:rsid w:val="00DA303A"/>
    <w:rsid w:val="00DA5B98"/>
    <w:rsid w:val="00DA65D3"/>
    <w:rsid w:val="00DA686A"/>
    <w:rsid w:val="00DA6BAD"/>
    <w:rsid w:val="00DA77D7"/>
    <w:rsid w:val="00DA7863"/>
    <w:rsid w:val="00DB0CAD"/>
    <w:rsid w:val="00DB1172"/>
    <w:rsid w:val="00DB2CB3"/>
    <w:rsid w:val="00DB3EB1"/>
    <w:rsid w:val="00DB69C0"/>
    <w:rsid w:val="00DB6AC4"/>
    <w:rsid w:val="00DB7E66"/>
    <w:rsid w:val="00DC146A"/>
    <w:rsid w:val="00DC20C8"/>
    <w:rsid w:val="00DC5BF9"/>
    <w:rsid w:val="00DC6392"/>
    <w:rsid w:val="00DC72A0"/>
    <w:rsid w:val="00DC7747"/>
    <w:rsid w:val="00DD01FE"/>
    <w:rsid w:val="00DD0707"/>
    <w:rsid w:val="00DD08FE"/>
    <w:rsid w:val="00DD220F"/>
    <w:rsid w:val="00DD4F97"/>
    <w:rsid w:val="00DD53A2"/>
    <w:rsid w:val="00DD5829"/>
    <w:rsid w:val="00DE0562"/>
    <w:rsid w:val="00DE0ADF"/>
    <w:rsid w:val="00DE6F50"/>
    <w:rsid w:val="00DE7096"/>
    <w:rsid w:val="00DE7E03"/>
    <w:rsid w:val="00DF0209"/>
    <w:rsid w:val="00DF1B87"/>
    <w:rsid w:val="00DF21B3"/>
    <w:rsid w:val="00DF48FF"/>
    <w:rsid w:val="00DF5CE9"/>
    <w:rsid w:val="00DF6AA7"/>
    <w:rsid w:val="00E026C2"/>
    <w:rsid w:val="00E038A3"/>
    <w:rsid w:val="00E04878"/>
    <w:rsid w:val="00E06412"/>
    <w:rsid w:val="00E0719D"/>
    <w:rsid w:val="00E10A56"/>
    <w:rsid w:val="00E10E74"/>
    <w:rsid w:val="00E12CAC"/>
    <w:rsid w:val="00E13AEA"/>
    <w:rsid w:val="00E151E8"/>
    <w:rsid w:val="00E15E47"/>
    <w:rsid w:val="00E1601F"/>
    <w:rsid w:val="00E16435"/>
    <w:rsid w:val="00E17CBA"/>
    <w:rsid w:val="00E17CBC"/>
    <w:rsid w:val="00E2176C"/>
    <w:rsid w:val="00E23B65"/>
    <w:rsid w:val="00E23F61"/>
    <w:rsid w:val="00E254D6"/>
    <w:rsid w:val="00E25567"/>
    <w:rsid w:val="00E2719E"/>
    <w:rsid w:val="00E273FD"/>
    <w:rsid w:val="00E27956"/>
    <w:rsid w:val="00E30CC5"/>
    <w:rsid w:val="00E32A3D"/>
    <w:rsid w:val="00E3336E"/>
    <w:rsid w:val="00E33D7E"/>
    <w:rsid w:val="00E347D4"/>
    <w:rsid w:val="00E35BE4"/>
    <w:rsid w:val="00E35F9A"/>
    <w:rsid w:val="00E37270"/>
    <w:rsid w:val="00E40AA7"/>
    <w:rsid w:val="00E4253F"/>
    <w:rsid w:val="00E42934"/>
    <w:rsid w:val="00E42E53"/>
    <w:rsid w:val="00E44E56"/>
    <w:rsid w:val="00E45291"/>
    <w:rsid w:val="00E4547F"/>
    <w:rsid w:val="00E466B7"/>
    <w:rsid w:val="00E47D28"/>
    <w:rsid w:val="00E51397"/>
    <w:rsid w:val="00E520D6"/>
    <w:rsid w:val="00E52C84"/>
    <w:rsid w:val="00E52F00"/>
    <w:rsid w:val="00E573C8"/>
    <w:rsid w:val="00E61690"/>
    <w:rsid w:val="00E63455"/>
    <w:rsid w:val="00E638BA"/>
    <w:rsid w:val="00E6429D"/>
    <w:rsid w:val="00E65268"/>
    <w:rsid w:val="00E6634B"/>
    <w:rsid w:val="00E66D34"/>
    <w:rsid w:val="00E67006"/>
    <w:rsid w:val="00E67B71"/>
    <w:rsid w:val="00E701D8"/>
    <w:rsid w:val="00E70F1B"/>
    <w:rsid w:val="00E724C5"/>
    <w:rsid w:val="00E74A8D"/>
    <w:rsid w:val="00E75436"/>
    <w:rsid w:val="00E76995"/>
    <w:rsid w:val="00E77C2D"/>
    <w:rsid w:val="00E81587"/>
    <w:rsid w:val="00E817D7"/>
    <w:rsid w:val="00E83499"/>
    <w:rsid w:val="00E8450E"/>
    <w:rsid w:val="00E84A2B"/>
    <w:rsid w:val="00E85703"/>
    <w:rsid w:val="00E86126"/>
    <w:rsid w:val="00E86C3F"/>
    <w:rsid w:val="00E86EA3"/>
    <w:rsid w:val="00E876AE"/>
    <w:rsid w:val="00E9094D"/>
    <w:rsid w:val="00E912B8"/>
    <w:rsid w:val="00E91BBB"/>
    <w:rsid w:val="00E95972"/>
    <w:rsid w:val="00E95EBB"/>
    <w:rsid w:val="00EA0669"/>
    <w:rsid w:val="00EA0F0A"/>
    <w:rsid w:val="00EA1477"/>
    <w:rsid w:val="00EA2ABD"/>
    <w:rsid w:val="00EA387B"/>
    <w:rsid w:val="00EA4311"/>
    <w:rsid w:val="00EA48F2"/>
    <w:rsid w:val="00EA58B4"/>
    <w:rsid w:val="00EA7ADB"/>
    <w:rsid w:val="00EA7EFB"/>
    <w:rsid w:val="00EB0B45"/>
    <w:rsid w:val="00EB0BA2"/>
    <w:rsid w:val="00EB2A3A"/>
    <w:rsid w:val="00EB4A88"/>
    <w:rsid w:val="00EB5FE2"/>
    <w:rsid w:val="00EB642F"/>
    <w:rsid w:val="00EB647D"/>
    <w:rsid w:val="00EB69CE"/>
    <w:rsid w:val="00EB6A6C"/>
    <w:rsid w:val="00EB6C15"/>
    <w:rsid w:val="00EB6C2E"/>
    <w:rsid w:val="00EC1286"/>
    <w:rsid w:val="00EC1FC4"/>
    <w:rsid w:val="00EC66DF"/>
    <w:rsid w:val="00EC6AA6"/>
    <w:rsid w:val="00EC6AB3"/>
    <w:rsid w:val="00EC73BF"/>
    <w:rsid w:val="00EC764D"/>
    <w:rsid w:val="00EC7AB1"/>
    <w:rsid w:val="00ED02F9"/>
    <w:rsid w:val="00ED0838"/>
    <w:rsid w:val="00ED11B6"/>
    <w:rsid w:val="00ED1F0F"/>
    <w:rsid w:val="00ED323C"/>
    <w:rsid w:val="00ED35C9"/>
    <w:rsid w:val="00ED5764"/>
    <w:rsid w:val="00ED58AC"/>
    <w:rsid w:val="00EE1245"/>
    <w:rsid w:val="00EE2BFF"/>
    <w:rsid w:val="00EE3D5D"/>
    <w:rsid w:val="00EE40F5"/>
    <w:rsid w:val="00EE4722"/>
    <w:rsid w:val="00EE69BD"/>
    <w:rsid w:val="00EE7866"/>
    <w:rsid w:val="00EE7D3B"/>
    <w:rsid w:val="00EF0016"/>
    <w:rsid w:val="00EF1D89"/>
    <w:rsid w:val="00EF2FF0"/>
    <w:rsid w:val="00EF3310"/>
    <w:rsid w:val="00EF41BD"/>
    <w:rsid w:val="00EF57D1"/>
    <w:rsid w:val="00EF587E"/>
    <w:rsid w:val="00EF5C83"/>
    <w:rsid w:val="00EF6922"/>
    <w:rsid w:val="00EF6FB5"/>
    <w:rsid w:val="00EF7794"/>
    <w:rsid w:val="00EF7796"/>
    <w:rsid w:val="00F0031D"/>
    <w:rsid w:val="00F025EB"/>
    <w:rsid w:val="00F05B96"/>
    <w:rsid w:val="00F07231"/>
    <w:rsid w:val="00F109CF"/>
    <w:rsid w:val="00F14925"/>
    <w:rsid w:val="00F178AB"/>
    <w:rsid w:val="00F22438"/>
    <w:rsid w:val="00F23369"/>
    <w:rsid w:val="00F2361E"/>
    <w:rsid w:val="00F23B4A"/>
    <w:rsid w:val="00F253D4"/>
    <w:rsid w:val="00F26FD1"/>
    <w:rsid w:val="00F273B9"/>
    <w:rsid w:val="00F301F7"/>
    <w:rsid w:val="00F30EEB"/>
    <w:rsid w:val="00F319A8"/>
    <w:rsid w:val="00F32150"/>
    <w:rsid w:val="00F33287"/>
    <w:rsid w:val="00F333C3"/>
    <w:rsid w:val="00F34F0C"/>
    <w:rsid w:val="00F35EE9"/>
    <w:rsid w:val="00F370CC"/>
    <w:rsid w:val="00F37EA6"/>
    <w:rsid w:val="00F37F6F"/>
    <w:rsid w:val="00F408B8"/>
    <w:rsid w:val="00F41818"/>
    <w:rsid w:val="00F4197E"/>
    <w:rsid w:val="00F444C4"/>
    <w:rsid w:val="00F4572C"/>
    <w:rsid w:val="00F465FF"/>
    <w:rsid w:val="00F47559"/>
    <w:rsid w:val="00F47EC9"/>
    <w:rsid w:val="00F52427"/>
    <w:rsid w:val="00F534BE"/>
    <w:rsid w:val="00F53F22"/>
    <w:rsid w:val="00F54EC4"/>
    <w:rsid w:val="00F55A32"/>
    <w:rsid w:val="00F55DE6"/>
    <w:rsid w:val="00F55F8A"/>
    <w:rsid w:val="00F569D1"/>
    <w:rsid w:val="00F56ABF"/>
    <w:rsid w:val="00F56C2A"/>
    <w:rsid w:val="00F57061"/>
    <w:rsid w:val="00F570DB"/>
    <w:rsid w:val="00F606AC"/>
    <w:rsid w:val="00F61E1B"/>
    <w:rsid w:val="00F66604"/>
    <w:rsid w:val="00F66DFA"/>
    <w:rsid w:val="00F67354"/>
    <w:rsid w:val="00F677D4"/>
    <w:rsid w:val="00F67E20"/>
    <w:rsid w:val="00F67E82"/>
    <w:rsid w:val="00F703EC"/>
    <w:rsid w:val="00F7068D"/>
    <w:rsid w:val="00F72287"/>
    <w:rsid w:val="00F72352"/>
    <w:rsid w:val="00F73CC0"/>
    <w:rsid w:val="00F7521A"/>
    <w:rsid w:val="00F752F0"/>
    <w:rsid w:val="00F7593D"/>
    <w:rsid w:val="00F7679D"/>
    <w:rsid w:val="00F770A9"/>
    <w:rsid w:val="00F802C6"/>
    <w:rsid w:val="00F805DE"/>
    <w:rsid w:val="00F80F61"/>
    <w:rsid w:val="00F81DF4"/>
    <w:rsid w:val="00F834FC"/>
    <w:rsid w:val="00F83620"/>
    <w:rsid w:val="00F854B6"/>
    <w:rsid w:val="00F86A89"/>
    <w:rsid w:val="00F86F80"/>
    <w:rsid w:val="00F87790"/>
    <w:rsid w:val="00F90FEA"/>
    <w:rsid w:val="00F912E2"/>
    <w:rsid w:val="00F9132C"/>
    <w:rsid w:val="00F91E5C"/>
    <w:rsid w:val="00F94B95"/>
    <w:rsid w:val="00F94EAF"/>
    <w:rsid w:val="00F9525F"/>
    <w:rsid w:val="00F95388"/>
    <w:rsid w:val="00F975A5"/>
    <w:rsid w:val="00F97F96"/>
    <w:rsid w:val="00FA0A3C"/>
    <w:rsid w:val="00FA0CCF"/>
    <w:rsid w:val="00FA2083"/>
    <w:rsid w:val="00FA5969"/>
    <w:rsid w:val="00FA64B7"/>
    <w:rsid w:val="00FA66A8"/>
    <w:rsid w:val="00FA722B"/>
    <w:rsid w:val="00FA7306"/>
    <w:rsid w:val="00FB268C"/>
    <w:rsid w:val="00FB35A3"/>
    <w:rsid w:val="00FB39D0"/>
    <w:rsid w:val="00FB39FF"/>
    <w:rsid w:val="00FB3CE2"/>
    <w:rsid w:val="00FB4CBC"/>
    <w:rsid w:val="00FC14EE"/>
    <w:rsid w:val="00FC6A43"/>
    <w:rsid w:val="00FC7B38"/>
    <w:rsid w:val="00FD24B8"/>
    <w:rsid w:val="00FD24D9"/>
    <w:rsid w:val="00FD3FC8"/>
    <w:rsid w:val="00FD4CB1"/>
    <w:rsid w:val="00FD58C9"/>
    <w:rsid w:val="00FD6929"/>
    <w:rsid w:val="00FD79E8"/>
    <w:rsid w:val="00FE03F9"/>
    <w:rsid w:val="00FE053A"/>
    <w:rsid w:val="00FE092F"/>
    <w:rsid w:val="00FE1ECC"/>
    <w:rsid w:val="00FE1F01"/>
    <w:rsid w:val="00FE20EB"/>
    <w:rsid w:val="00FE2F47"/>
    <w:rsid w:val="00FE48F7"/>
    <w:rsid w:val="00FE5075"/>
    <w:rsid w:val="00FE5865"/>
    <w:rsid w:val="00FE625E"/>
    <w:rsid w:val="00FE73A4"/>
    <w:rsid w:val="00FF0BEE"/>
    <w:rsid w:val="00FF0E0F"/>
    <w:rsid w:val="00FF1690"/>
    <w:rsid w:val="00FF39A7"/>
    <w:rsid w:val="00FF676F"/>
    <w:rsid w:val="00FF6800"/>
    <w:rsid w:val="00FF685E"/>
    <w:rsid w:val="00FF7576"/>
    <w:rsid w:val="00FF7E5C"/>
    <w:rsid w:val="0159A596"/>
    <w:rsid w:val="01DB6C89"/>
    <w:rsid w:val="03300B09"/>
    <w:rsid w:val="0458FBDB"/>
    <w:rsid w:val="045A3789"/>
    <w:rsid w:val="06B7FDE5"/>
    <w:rsid w:val="08C824D8"/>
    <w:rsid w:val="09247849"/>
    <w:rsid w:val="0A04B2F5"/>
    <w:rsid w:val="0AF0FC4A"/>
    <w:rsid w:val="0EFFE498"/>
    <w:rsid w:val="0F35CE23"/>
    <w:rsid w:val="0FA20092"/>
    <w:rsid w:val="0FC77753"/>
    <w:rsid w:val="10DA1F47"/>
    <w:rsid w:val="12BF54F2"/>
    <w:rsid w:val="13922DA7"/>
    <w:rsid w:val="13A6A48E"/>
    <w:rsid w:val="168FEB2C"/>
    <w:rsid w:val="16BAF8F4"/>
    <w:rsid w:val="17504310"/>
    <w:rsid w:val="181A150D"/>
    <w:rsid w:val="19BC016C"/>
    <w:rsid w:val="1A9457C5"/>
    <w:rsid w:val="1B34C16C"/>
    <w:rsid w:val="1D0F9F89"/>
    <w:rsid w:val="1D6BBF4B"/>
    <w:rsid w:val="1F563BC0"/>
    <w:rsid w:val="1F6F7C81"/>
    <w:rsid w:val="1FD07E45"/>
    <w:rsid w:val="2005C40D"/>
    <w:rsid w:val="210C9DAB"/>
    <w:rsid w:val="222BD15B"/>
    <w:rsid w:val="243B582C"/>
    <w:rsid w:val="24D2E35F"/>
    <w:rsid w:val="24EAA899"/>
    <w:rsid w:val="2552785D"/>
    <w:rsid w:val="25BCDE5C"/>
    <w:rsid w:val="260EA65E"/>
    <w:rsid w:val="2649B283"/>
    <w:rsid w:val="278580AC"/>
    <w:rsid w:val="27D6A2BC"/>
    <w:rsid w:val="2800BDA7"/>
    <w:rsid w:val="2871E1EB"/>
    <w:rsid w:val="2B192E4D"/>
    <w:rsid w:val="2BC366A5"/>
    <w:rsid w:val="2E89EAB7"/>
    <w:rsid w:val="2E924A82"/>
    <w:rsid w:val="322D520C"/>
    <w:rsid w:val="3474C9DE"/>
    <w:rsid w:val="35108108"/>
    <w:rsid w:val="35F88841"/>
    <w:rsid w:val="373A1478"/>
    <w:rsid w:val="3826BAC5"/>
    <w:rsid w:val="391A97EB"/>
    <w:rsid w:val="399E9A21"/>
    <w:rsid w:val="3A10BE58"/>
    <w:rsid w:val="3B3DBEB6"/>
    <w:rsid w:val="3C1E9C19"/>
    <w:rsid w:val="3D702678"/>
    <w:rsid w:val="3DF99CF2"/>
    <w:rsid w:val="40B11830"/>
    <w:rsid w:val="427E28B4"/>
    <w:rsid w:val="42A0CE20"/>
    <w:rsid w:val="440AC73C"/>
    <w:rsid w:val="462BA659"/>
    <w:rsid w:val="46397ADC"/>
    <w:rsid w:val="466F4375"/>
    <w:rsid w:val="467CD67F"/>
    <w:rsid w:val="472FEEBE"/>
    <w:rsid w:val="47480405"/>
    <w:rsid w:val="477EBA51"/>
    <w:rsid w:val="47A8556C"/>
    <w:rsid w:val="481A7A43"/>
    <w:rsid w:val="4D31463B"/>
    <w:rsid w:val="4F49AB11"/>
    <w:rsid w:val="4F638951"/>
    <w:rsid w:val="50BBECE1"/>
    <w:rsid w:val="51BAA8B4"/>
    <w:rsid w:val="529310C4"/>
    <w:rsid w:val="531740F7"/>
    <w:rsid w:val="544AA452"/>
    <w:rsid w:val="54924172"/>
    <w:rsid w:val="558B0B21"/>
    <w:rsid w:val="558DADFE"/>
    <w:rsid w:val="559CCDE7"/>
    <w:rsid w:val="5606E1CB"/>
    <w:rsid w:val="562F95B2"/>
    <w:rsid w:val="56B680E5"/>
    <w:rsid w:val="57323EB0"/>
    <w:rsid w:val="57C11632"/>
    <w:rsid w:val="57FB79EB"/>
    <w:rsid w:val="5B37A45E"/>
    <w:rsid w:val="5C653988"/>
    <w:rsid w:val="5CB331BB"/>
    <w:rsid w:val="5F13F3D8"/>
    <w:rsid w:val="62BFD19C"/>
    <w:rsid w:val="62C386E1"/>
    <w:rsid w:val="62F40691"/>
    <w:rsid w:val="630E98C2"/>
    <w:rsid w:val="63D7423E"/>
    <w:rsid w:val="6428EEF3"/>
    <w:rsid w:val="68D60339"/>
    <w:rsid w:val="69B22829"/>
    <w:rsid w:val="6B017780"/>
    <w:rsid w:val="6B78F1F2"/>
    <w:rsid w:val="6C07989E"/>
    <w:rsid w:val="6C513CE7"/>
    <w:rsid w:val="6E6A7CC3"/>
    <w:rsid w:val="705658CF"/>
    <w:rsid w:val="70665C5C"/>
    <w:rsid w:val="71D5BD96"/>
    <w:rsid w:val="72018BE6"/>
    <w:rsid w:val="72878167"/>
    <w:rsid w:val="74E6D63A"/>
    <w:rsid w:val="755C709A"/>
    <w:rsid w:val="75C081B3"/>
    <w:rsid w:val="75C31098"/>
    <w:rsid w:val="76C3FA6E"/>
    <w:rsid w:val="76C9DCEA"/>
    <w:rsid w:val="772A1714"/>
    <w:rsid w:val="77B606DC"/>
    <w:rsid w:val="788C4A29"/>
    <w:rsid w:val="7B39426A"/>
    <w:rsid w:val="7B47504B"/>
    <w:rsid w:val="7BD9446A"/>
    <w:rsid w:val="7BEDCDDD"/>
    <w:rsid w:val="7D15F64B"/>
    <w:rsid w:val="7DB1E484"/>
    <w:rsid w:val="7DE32FFA"/>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923D2"/>
  <w15:chartTrackingRefBased/>
  <w15:docId w15:val="{4C6B14FE-A36C-40B1-AFF1-A4CDE6350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ind w:left="143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BFF"/>
  </w:style>
  <w:style w:type="paragraph" w:styleId="Heading1">
    <w:name w:val="heading 1"/>
    <w:basedOn w:val="Normal"/>
    <w:next w:val="Normal"/>
    <w:link w:val="Heading1Char"/>
    <w:uiPriority w:val="9"/>
    <w:qFormat/>
    <w:rsid w:val="00513708"/>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63ED"/>
    <w:pPr>
      <w:keepNext/>
      <w:keepLines/>
      <w:numPr>
        <w:ilvl w:val="1"/>
        <w:numId w:val="34"/>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2B0C"/>
    <w:pPr>
      <w:keepNext/>
      <w:keepLines/>
      <w:numPr>
        <w:ilvl w:val="2"/>
        <w:numId w:val="34"/>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92B0C"/>
    <w:pPr>
      <w:keepNext/>
      <w:keepLines/>
      <w:numPr>
        <w:ilvl w:val="3"/>
        <w:numId w:val="3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92B0C"/>
    <w:pPr>
      <w:keepNext/>
      <w:keepLines/>
      <w:numPr>
        <w:ilvl w:val="4"/>
        <w:numId w:val="3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92B0C"/>
    <w:pPr>
      <w:keepNext/>
      <w:keepLines/>
      <w:numPr>
        <w:ilvl w:val="5"/>
        <w:numId w:val="3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92B0C"/>
    <w:pPr>
      <w:keepNext/>
      <w:keepLines/>
      <w:numPr>
        <w:ilvl w:val="6"/>
        <w:numId w:val="3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92B0C"/>
    <w:pPr>
      <w:keepNext/>
      <w:keepLines/>
      <w:numPr>
        <w:ilvl w:val="7"/>
        <w:numId w:val="3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2B0C"/>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4B0B8C"/>
    <w:pPr>
      <w:spacing w:before="100" w:beforeAutospacing="1" w:after="100" w:afterAutospacing="1"/>
    </w:pPr>
    <w:rPr>
      <w:rFonts w:ascii="Times New Roman" w:eastAsia="Times New Roman" w:hAnsi="Times New Roman" w:cs="Times New Roman"/>
      <w:kern w:val="0"/>
      <w:sz w:val="24"/>
      <w:szCs w:val="24"/>
      <w:lang w:eastAsia="en-IN"/>
      <w14:ligatures w14:val="none"/>
    </w:rPr>
  </w:style>
  <w:style w:type="character" w:customStyle="1" w:styleId="normaltextrun">
    <w:name w:val="normaltextrun"/>
    <w:basedOn w:val="DefaultParagraphFont"/>
    <w:rsid w:val="004B0B8C"/>
  </w:style>
  <w:style w:type="character" w:customStyle="1" w:styleId="eop">
    <w:name w:val="eop"/>
    <w:basedOn w:val="DefaultParagraphFont"/>
    <w:rsid w:val="004B0B8C"/>
  </w:style>
  <w:style w:type="character" w:customStyle="1" w:styleId="scxw14944882">
    <w:name w:val="scxw14944882"/>
    <w:basedOn w:val="DefaultParagraphFont"/>
    <w:rsid w:val="004B0B8C"/>
  </w:style>
  <w:style w:type="character" w:customStyle="1" w:styleId="tabchar">
    <w:name w:val="tabchar"/>
    <w:basedOn w:val="DefaultParagraphFont"/>
    <w:rsid w:val="004B0B8C"/>
  </w:style>
  <w:style w:type="paragraph" w:styleId="Caption">
    <w:name w:val="caption"/>
    <w:basedOn w:val="Normal"/>
    <w:next w:val="Normal"/>
    <w:uiPriority w:val="35"/>
    <w:unhideWhenUsed/>
    <w:qFormat/>
    <w:rsid w:val="004B0B8C"/>
    <w:pPr>
      <w:spacing w:after="200"/>
    </w:pPr>
    <w:rPr>
      <w:i/>
      <w:iCs/>
      <w:color w:val="44546A" w:themeColor="text2"/>
      <w:sz w:val="18"/>
      <w:szCs w:val="18"/>
    </w:rPr>
  </w:style>
  <w:style w:type="paragraph" w:styleId="ListParagraph">
    <w:name w:val="List Paragraph"/>
    <w:basedOn w:val="Normal"/>
    <w:uiPriority w:val="34"/>
    <w:qFormat/>
    <w:rsid w:val="009E148B"/>
    <w:pPr>
      <w:ind w:left="720"/>
      <w:contextualSpacing/>
    </w:pPr>
  </w:style>
  <w:style w:type="character" w:customStyle="1" w:styleId="Heading1Char">
    <w:name w:val="Heading 1 Char"/>
    <w:basedOn w:val="DefaultParagraphFont"/>
    <w:link w:val="Heading1"/>
    <w:uiPriority w:val="9"/>
    <w:rsid w:val="0051370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13708"/>
    <w:pPr>
      <w:outlineLvl w:val="9"/>
    </w:pPr>
    <w:rPr>
      <w:kern w:val="0"/>
      <w:lang w:val="en-US"/>
      <w14:ligatures w14:val="none"/>
    </w:rPr>
  </w:style>
  <w:style w:type="character" w:customStyle="1" w:styleId="Heading2Char">
    <w:name w:val="Heading 2 Char"/>
    <w:basedOn w:val="DefaultParagraphFont"/>
    <w:link w:val="Heading2"/>
    <w:uiPriority w:val="9"/>
    <w:rsid w:val="009D63E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217E4"/>
    <w:pPr>
      <w:spacing w:after="100"/>
      <w:ind w:left="284" w:firstLine="0"/>
    </w:pPr>
  </w:style>
  <w:style w:type="character" w:styleId="Hyperlink">
    <w:name w:val="Hyperlink"/>
    <w:basedOn w:val="DefaultParagraphFont"/>
    <w:uiPriority w:val="99"/>
    <w:unhideWhenUsed/>
    <w:rsid w:val="00AC4233"/>
    <w:rPr>
      <w:color w:val="0563C1" w:themeColor="hyperlink"/>
      <w:u w:val="single"/>
    </w:rPr>
  </w:style>
  <w:style w:type="paragraph" w:styleId="TableofFigures">
    <w:name w:val="table of figures"/>
    <w:basedOn w:val="Normal"/>
    <w:next w:val="Normal"/>
    <w:uiPriority w:val="99"/>
    <w:unhideWhenUsed/>
    <w:rsid w:val="0087463A"/>
  </w:style>
  <w:style w:type="paragraph" w:styleId="NormalWeb">
    <w:name w:val="Normal (Web)"/>
    <w:basedOn w:val="Normal"/>
    <w:uiPriority w:val="99"/>
    <w:semiHidden/>
    <w:unhideWhenUsed/>
    <w:rsid w:val="003D479E"/>
    <w:rPr>
      <w:rFonts w:ascii="Times New Roman" w:hAnsi="Times New Roman" w:cs="Times New Roman"/>
      <w:sz w:val="24"/>
      <w:szCs w:val="24"/>
    </w:rPr>
  </w:style>
  <w:style w:type="character" w:customStyle="1" w:styleId="Heading3Char">
    <w:name w:val="Heading 3 Char"/>
    <w:basedOn w:val="DefaultParagraphFont"/>
    <w:link w:val="Heading3"/>
    <w:uiPriority w:val="9"/>
    <w:rsid w:val="00B92B0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92B0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92B0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92B0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92B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92B0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2B0C"/>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1C75C5"/>
    <w:rPr>
      <w:color w:val="605E5C"/>
      <w:shd w:val="clear" w:color="auto" w:fill="E1DFDD"/>
    </w:rPr>
  </w:style>
  <w:style w:type="paragraph" w:styleId="TOC1">
    <w:name w:val="toc 1"/>
    <w:basedOn w:val="Normal"/>
    <w:next w:val="Normal"/>
    <w:autoRedefine/>
    <w:uiPriority w:val="39"/>
    <w:unhideWhenUsed/>
    <w:rsid w:val="0064441D"/>
    <w:pPr>
      <w:tabs>
        <w:tab w:val="right" w:leader="dot" w:pos="9016"/>
      </w:tabs>
      <w:spacing w:after="100"/>
      <w:ind w:left="0" w:firstLine="0"/>
    </w:pPr>
  </w:style>
  <w:style w:type="paragraph" w:styleId="TOC3">
    <w:name w:val="toc 3"/>
    <w:basedOn w:val="Normal"/>
    <w:next w:val="Normal"/>
    <w:autoRedefine/>
    <w:uiPriority w:val="39"/>
    <w:unhideWhenUsed/>
    <w:rsid w:val="009217E4"/>
    <w:pPr>
      <w:spacing w:after="100"/>
      <w:ind w:left="567" w:firstLine="0"/>
    </w:pPr>
  </w:style>
  <w:style w:type="paragraph" w:styleId="CommentText">
    <w:name w:val="annotation text"/>
    <w:basedOn w:val="Normal"/>
    <w:link w:val="CommentTextChar"/>
    <w:uiPriority w:val="99"/>
    <w:unhideWhenUsed/>
    <w:rsid w:val="00435055"/>
    <w:rPr>
      <w:sz w:val="20"/>
      <w:szCs w:val="20"/>
    </w:rPr>
  </w:style>
  <w:style w:type="character" w:customStyle="1" w:styleId="CommentTextChar">
    <w:name w:val="Comment Text Char"/>
    <w:basedOn w:val="DefaultParagraphFont"/>
    <w:link w:val="CommentText"/>
    <w:uiPriority w:val="99"/>
    <w:rsid w:val="00435055"/>
    <w:rPr>
      <w:sz w:val="20"/>
      <w:szCs w:val="20"/>
    </w:rPr>
  </w:style>
  <w:style w:type="character" w:styleId="CommentReference">
    <w:name w:val="annotation reference"/>
    <w:basedOn w:val="DefaultParagraphFont"/>
    <w:uiPriority w:val="99"/>
    <w:semiHidden/>
    <w:unhideWhenUsed/>
    <w:rsid w:val="00435055"/>
    <w:rPr>
      <w:sz w:val="16"/>
      <w:szCs w:val="16"/>
    </w:rPr>
  </w:style>
  <w:style w:type="paragraph" w:styleId="Revision">
    <w:name w:val="Revision"/>
    <w:hidden/>
    <w:uiPriority w:val="99"/>
    <w:semiHidden/>
    <w:rsid w:val="00FF7E5C"/>
    <w:pPr>
      <w:ind w:left="0" w:firstLine="0"/>
    </w:pPr>
  </w:style>
  <w:style w:type="paragraph" w:styleId="CommentSubject">
    <w:name w:val="annotation subject"/>
    <w:basedOn w:val="CommentText"/>
    <w:next w:val="CommentText"/>
    <w:link w:val="CommentSubjectChar"/>
    <w:uiPriority w:val="99"/>
    <w:semiHidden/>
    <w:unhideWhenUsed/>
    <w:rsid w:val="002600F6"/>
    <w:rPr>
      <w:b/>
      <w:bCs/>
    </w:rPr>
  </w:style>
  <w:style w:type="character" w:customStyle="1" w:styleId="CommentSubjectChar">
    <w:name w:val="Comment Subject Char"/>
    <w:basedOn w:val="CommentTextChar"/>
    <w:link w:val="CommentSubject"/>
    <w:uiPriority w:val="99"/>
    <w:semiHidden/>
    <w:rsid w:val="002600F6"/>
    <w:rPr>
      <w:b/>
      <w:bCs/>
      <w:sz w:val="20"/>
      <w:szCs w:val="20"/>
    </w:rPr>
  </w:style>
  <w:style w:type="character" w:styleId="IntenseEmphasis">
    <w:name w:val="Intense Emphasis"/>
    <w:basedOn w:val="DefaultParagraphFont"/>
    <w:uiPriority w:val="21"/>
    <w:qFormat/>
    <w:rsid w:val="003C134C"/>
    <w:rPr>
      <w:i/>
      <w:iCs/>
      <w:color w:val="4472C4" w:themeColor="accent1"/>
    </w:rPr>
  </w:style>
  <w:style w:type="table" w:styleId="TableGrid">
    <w:name w:val="Table Grid"/>
    <w:basedOn w:val="TableNormal"/>
    <w:uiPriority w:val="39"/>
    <w:rsid w:val="00F61E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84A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9663">
      <w:bodyDiv w:val="1"/>
      <w:marLeft w:val="0"/>
      <w:marRight w:val="0"/>
      <w:marTop w:val="0"/>
      <w:marBottom w:val="0"/>
      <w:divBdr>
        <w:top w:val="none" w:sz="0" w:space="0" w:color="auto"/>
        <w:left w:val="none" w:sz="0" w:space="0" w:color="auto"/>
        <w:bottom w:val="none" w:sz="0" w:space="0" w:color="auto"/>
        <w:right w:val="none" w:sz="0" w:space="0" w:color="auto"/>
      </w:divBdr>
    </w:div>
    <w:div w:id="53815527">
      <w:bodyDiv w:val="1"/>
      <w:marLeft w:val="0"/>
      <w:marRight w:val="0"/>
      <w:marTop w:val="0"/>
      <w:marBottom w:val="0"/>
      <w:divBdr>
        <w:top w:val="none" w:sz="0" w:space="0" w:color="auto"/>
        <w:left w:val="none" w:sz="0" w:space="0" w:color="auto"/>
        <w:bottom w:val="none" w:sz="0" w:space="0" w:color="auto"/>
        <w:right w:val="none" w:sz="0" w:space="0" w:color="auto"/>
      </w:divBdr>
    </w:div>
    <w:div w:id="57829807">
      <w:bodyDiv w:val="1"/>
      <w:marLeft w:val="0"/>
      <w:marRight w:val="0"/>
      <w:marTop w:val="0"/>
      <w:marBottom w:val="0"/>
      <w:divBdr>
        <w:top w:val="none" w:sz="0" w:space="0" w:color="auto"/>
        <w:left w:val="none" w:sz="0" w:space="0" w:color="auto"/>
        <w:bottom w:val="none" w:sz="0" w:space="0" w:color="auto"/>
        <w:right w:val="none" w:sz="0" w:space="0" w:color="auto"/>
      </w:divBdr>
    </w:div>
    <w:div w:id="102236993">
      <w:bodyDiv w:val="1"/>
      <w:marLeft w:val="0"/>
      <w:marRight w:val="0"/>
      <w:marTop w:val="0"/>
      <w:marBottom w:val="0"/>
      <w:divBdr>
        <w:top w:val="none" w:sz="0" w:space="0" w:color="auto"/>
        <w:left w:val="none" w:sz="0" w:space="0" w:color="auto"/>
        <w:bottom w:val="none" w:sz="0" w:space="0" w:color="auto"/>
        <w:right w:val="none" w:sz="0" w:space="0" w:color="auto"/>
      </w:divBdr>
      <w:divsChild>
        <w:div w:id="527254906">
          <w:marLeft w:val="0"/>
          <w:marRight w:val="0"/>
          <w:marTop w:val="0"/>
          <w:marBottom w:val="0"/>
          <w:divBdr>
            <w:top w:val="none" w:sz="0" w:space="0" w:color="auto"/>
            <w:left w:val="none" w:sz="0" w:space="0" w:color="auto"/>
            <w:bottom w:val="none" w:sz="0" w:space="0" w:color="auto"/>
            <w:right w:val="none" w:sz="0" w:space="0" w:color="auto"/>
          </w:divBdr>
          <w:divsChild>
            <w:div w:id="36525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250">
      <w:bodyDiv w:val="1"/>
      <w:marLeft w:val="0"/>
      <w:marRight w:val="0"/>
      <w:marTop w:val="0"/>
      <w:marBottom w:val="0"/>
      <w:divBdr>
        <w:top w:val="none" w:sz="0" w:space="0" w:color="auto"/>
        <w:left w:val="none" w:sz="0" w:space="0" w:color="auto"/>
        <w:bottom w:val="none" w:sz="0" w:space="0" w:color="auto"/>
        <w:right w:val="none" w:sz="0" w:space="0" w:color="auto"/>
      </w:divBdr>
    </w:div>
    <w:div w:id="171189389">
      <w:bodyDiv w:val="1"/>
      <w:marLeft w:val="0"/>
      <w:marRight w:val="0"/>
      <w:marTop w:val="0"/>
      <w:marBottom w:val="0"/>
      <w:divBdr>
        <w:top w:val="none" w:sz="0" w:space="0" w:color="auto"/>
        <w:left w:val="none" w:sz="0" w:space="0" w:color="auto"/>
        <w:bottom w:val="none" w:sz="0" w:space="0" w:color="auto"/>
        <w:right w:val="none" w:sz="0" w:space="0" w:color="auto"/>
      </w:divBdr>
    </w:div>
    <w:div w:id="243610400">
      <w:bodyDiv w:val="1"/>
      <w:marLeft w:val="0"/>
      <w:marRight w:val="0"/>
      <w:marTop w:val="0"/>
      <w:marBottom w:val="0"/>
      <w:divBdr>
        <w:top w:val="none" w:sz="0" w:space="0" w:color="auto"/>
        <w:left w:val="none" w:sz="0" w:space="0" w:color="auto"/>
        <w:bottom w:val="none" w:sz="0" w:space="0" w:color="auto"/>
        <w:right w:val="none" w:sz="0" w:space="0" w:color="auto"/>
      </w:divBdr>
    </w:div>
    <w:div w:id="252010176">
      <w:bodyDiv w:val="1"/>
      <w:marLeft w:val="0"/>
      <w:marRight w:val="0"/>
      <w:marTop w:val="0"/>
      <w:marBottom w:val="0"/>
      <w:divBdr>
        <w:top w:val="none" w:sz="0" w:space="0" w:color="auto"/>
        <w:left w:val="none" w:sz="0" w:space="0" w:color="auto"/>
        <w:bottom w:val="none" w:sz="0" w:space="0" w:color="auto"/>
        <w:right w:val="none" w:sz="0" w:space="0" w:color="auto"/>
      </w:divBdr>
    </w:div>
    <w:div w:id="255867964">
      <w:bodyDiv w:val="1"/>
      <w:marLeft w:val="0"/>
      <w:marRight w:val="0"/>
      <w:marTop w:val="0"/>
      <w:marBottom w:val="0"/>
      <w:divBdr>
        <w:top w:val="none" w:sz="0" w:space="0" w:color="auto"/>
        <w:left w:val="none" w:sz="0" w:space="0" w:color="auto"/>
        <w:bottom w:val="none" w:sz="0" w:space="0" w:color="auto"/>
        <w:right w:val="none" w:sz="0" w:space="0" w:color="auto"/>
      </w:divBdr>
    </w:div>
    <w:div w:id="257713713">
      <w:bodyDiv w:val="1"/>
      <w:marLeft w:val="0"/>
      <w:marRight w:val="0"/>
      <w:marTop w:val="0"/>
      <w:marBottom w:val="0"/>
      <w:divBdr>
        <w:top w:val="none" w:sz="0" w:space="0" w:color="auto"/>
        <w:left w:val="none" w:sz="0" w:space="0" w:color="auto"/>
        <w:bottom w:val="none" w:sz="0" w:space="0" w:color="auto"/>
        <w:right w:val="none" w:sz="0" w:space="0" w:color="auto"/>
      </w:divBdr>
    </w:div>
    <w:div w:id="260140569">
      <w:bodyDiv w:val="1"/>
      <w:marLeft w:val="0"/>
      <w:marRight w:val="0"/>
      <w:marTop w:val="0"/>
      <w:marBottom w:val="0"/>
      <w:divBdr>
        <w:top w:val="none" w:sz="0" w:space="0" w:color="auto"/>
        <w:left w:val="none" w:sz="0" w:space="0" w:color="auto"/>
        <w:bottom w:val="none" w:sz="0" w:space="0" w:color="auto"/>
        <w:right w:val="none" w:sz="0" w:space="0" w:color="auto"/>
      </w:divBdr>
    </w:div>
    <w:div w:id="262958417">
      <w:bodyDiv w:val="1"/>
      <w:marLeft w:val="0"/>
      <w:marRight w:val="0"/>
      <w:marTop w:val="0"/>
      <w:marBottom w:val="0"/>
      <w:divBdr>
        <w:top w:val="none" w:sz="0" w:space="0" w:color="auto"/>
        <w:left w:val="none" w:sz="0" w:space="0" w:color="auto"/>
        <w:bottom w:val="none" w:sz="0" w:space="0" w:color="auto"/>
        <w:right w:val="none" w:sz="0" w:space="0" w:color="auto"/>
      </w:divBdr>
      <w:divsChild>
        <w:div w:id="14705187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8127862">
      <w:bodyDiv w:val="1"/>
      <w:marLeft w:val="0"/>
      <w:marRight w:val="0"/>
      <w:marTop w:val="0"/>
      <w:marBottom w:val="0"/>
      <w:divBdr>
        <w:top w:val="none" w:sz="0" w:space="0" w:color="auto"/>
        <w:left w:val="none" w:sz="0" w:space="0" w:color="auto"/>
        <w:bottom w:val="none" w:sz="0" w:space="0" w:color="auto"/>
        <w:right w:val="none" w:sz="0" w:space="0" w:color="auto"/>
      </w:divBdr>
    </w:div>
    <w:div w:id="299187947">
      <w:bodyDiv w:val="1"/>
      <w:marLeft w:val="0"/>
      <w:marRight w:val="0"/>
      <w:marTop w:val="0"/>
      <w:marBottom w:val="0"/>
      <w:divBdr>
        <w:top w:val="none" w:sz="0" w:space="0" w:color="auto"/>
        <w:left w:val="none" w:sz="0" w:space="0" w:color="auto"/>
        <w:bottom w:val="none" w:sz="0" w:space="0" w:color="auto"/>
        <w:right w:val="none" w:sz="0" w:space="0" w:color="auto"/>
      </w:divBdr>
    </w:div>
    <w:div w:id="319964197">
      <w:bodyDiv w:val="1"/>
      <w:marLeft w:val="0"/>
      <w:marRight w:val="0"/>
      <w:marTop w:val="0"/>
      <w:marBottom w:val="0"/>
      <w:divBdr>
        <w:top w:val="none" w:sz="0" w:space="0" w:color="auto"/>
        <w:left w:val="none" w:sz="0" w:space="0" w:color="auto"/>
        <w:bottom w:val="none" w:sz="0" w:space="0" w:color="auto"/>
        <w:right w:val="none" w:sz="0" w:space="0" w:color="auto"/>
      </w:divBdr>
    </w:div>
    <w:div w:id="371927656">
      <w:bodyDiv w:val="1"/>
      <w:marLeft w:val="0"/>
      <w:marRight w:val="0"/>
      <w:marTop w:val="0"/>
      <w:marBottom w:val="0"/>
      <w:divBdr>
        <w:top w:val="none" w:sz="0" w:space="0" w:color="auto"/>
        <w:left w:val="none" w:sz="0" w:space="0" w:color="auto"/>
        <w:bottom w:val="none" w:sz="0" w:space="0" w:color="auto"/>
        <w:right w:val="none" w:sz="0" w:space="0" w:color="auto"/>
      </w:divBdr>
    </w:div>
    <w:div w:id="399064379">
      <w:bodyDiv w:val="1"/>
      <w:marLeft w:val="0"/>
      <w:marRight w:val="0"/>
      <w:marTop w:val="0"/>
      <w:marBottom w:val="0"/>
      <w:divBdr>
        <w:top w:val="none" w:sz="0" w:space="0" w:color="auto"/>
        <w:left w:val="none" w:sz="0" w:space="0" w:color="auto"/>
        <w:bottom w:val="none" w:sz="0" w:space="0" w:color="auto"/>
        <w:right w:val="none" w:sz="0" w:space="0" w:color="auto"/>
      </w:divBdr>
    </w:div>
    <w:div w:id="430319534">
      <w:bodyDiv w:val="1"/>
      <w:marLeft w:val="0"/>
      <w:marRight w:val="0"/>
      <w:marTop w:val="0"/>
      <w:marBottom w:val="0"/>
      <w:divBdr>
        <w:top w:val="none" w:sz="0" w:space="0" w:color="auto"/>
        <w:left w:val="none" w:sz="0" w:space="0" w:color="auto"/>
        <w:bottom w:val="none" w:sz="0" w:space="0" w:color="auto"/>
        <w:right w:val="none" w:sz="0" w:space="0" w:color="auto"/>
      </w:divBdr>
      <w:divsChild>
        <w:div w:id="698773882">
          <w:marLeft w:val="0"/>
          <w:marRight w:val="0"/>
          <w:marTop w:val="0"/>
          <w:marBottom w:val="0"/>
          <w:divBdr>
            <w:top w:val="none" w:sz="0" w:space="0" w:color="auto"/>
            <w:left w:val="none" w:sz="0" w:space="0" w:color="auto"/>
            <w:bottom w:val="none" w:sz="0" w:space="0" w:color="auto"/>
            <w:right w:val="none" w:sz="0" w:space="0" w:color="auto"/>
          </w:divBdr>
          <w:divsChild>
            <w:div w:id="13686">
              <w:marLeft w:val="0"/>
              <w:marRight w:val="0"/>
              <w:marTop w:val="0"/>
              <w:marBottom w:val="0"/>
              <w:divBdr>
                <w:top w:val="none" w:sz="0" w:space="0" w:color="auto"/>
                <w:left w:val="none" w:sz="0" w:space="0" w:color="auto"/>
                <w:bottom w:val="none" w:sz="0" w:space="0" w:color="auto"/>
                <w:right w:val="none" w:sz="0" w:space="0" w:color="auto"/>
              </w:divBdr>
            </w:div>
            <w:div w:id="97602069">
              <w:marLeft w:val="0"/>
              <w:marRight w:val="0"/>
              <w:marTop w:val="0"/>
              <w:marBottom w:val="0"/>
              <w:divBdr>
                <w:top w:val="none" w:sz="0" w:space="0" w:color="auto"/>
                <w:left w:val="none" w:sz="0" w:space="0" w:color="auto"/>
                <w:bottom w:val="none" w:sz="0" w:space="0" w:color="auto"/>
                <w:right w:val="none" w:sz="0" w:space="0" w:color="auto"/>
              </w:divBdr>
            </w:div>
            <w:div w:id="152993300">
              <w:marLeft w:val="0"/>
              <w:marRight w:val="0"/>
              <w:marTop w:val="0"/>
              <w:marBottom w:val="0"/>
              <w:divBdr>
                <w:top w:val="none" w:sz="0" w:space="0" w:color="auto"/>
                <w:left w:val="none" w:sz="0" w:space="0" w:color="auto"/>
                <w:bottom w:val="none" w:sz="0" w:space="0" w:color="auto"/>
                <w:right w:val="none" w:sz="0" w:space="0" w:color="auto"/>
              </w:divBdr>
            </w:div>
            <w:div w:id="175117392">
              <w:marLeft w:val="0"/>
              <w:marRight w:val="0"/>
              <w:marTop w:val="0"/>
              <w:marBottom w:val="0"/>
              <w:divBdr>
                <w:top w:val="none" w:sz="0" w:space="0" w:color="auto"/>
                <w:left w:val="none" w:sz="0" w:space="0" w:color="auto"/>
                <w:bottom w:val="none" w:sz="0" w:space="0" w:color="auto"/>
                <w:right w:val="none" w:sz="0" w:space="0" w:color="auto"/>
              </w:divBdr>
            </w:div>
            <w:div w:id="303387908">
              <w:marLeft w:val="0"/>
              <w:marRight w:val="0"/>
              <w:marTop w:val="0"/>
              <w:marBottom w:val="0"/>
              <w:divBdr>
                <w:top w:val="none" w:sz="0" w:space="0" w:color="auto"/>
                <w:left w:val="none" w:sz="0" w:space="0" w:color="auto"/>
                <w:bottom w:val="none" w:sz="0" w:space="0" w:color="auto"/>
                <w:right w:val="none" w:sz="0" w:space="0" w:color="auto"/>
              </w:divBdr>
            </w:div>
            <w:div w:id="331956101">
              <w:marLeft w:val="0"/>
              <w:marRight w:val="0"/>
              <w:marTop w:val="0"/>
              <w:marBottom w:val="0"/>
              <w:divBdr>
                <w:top w:val="none" w:sz="0" w:space="0" w:color="auto"/>
                <w:left w:val="none" w:sz="0" w:space="0" w:color="auto"/>
                <w:bottom w:val="none" w:sz="0" w:space="0" w:color="auto"/>
                <w:right w:val="none" w:sz="0" w:space="0" w:color="auto"/>
              </w:divBdr>
            </w:div>
            <w:div w:id="334114602">
              <w:marLeft w:val="0"/>
              <w:marRight w:val="0"/>
              <w:marTop w:val="0"/>
              <w:marBottom w:val="0"/>
              <w:divBdr>
                <w:top w:val="none" w:sz="0" w:space="0" w:color="auto"/>
                <w:left w:val="none" w:sz="0" w:space="0" w:color="auto"/>
                <w:bottom w:val="none" w:sz="0" w:space="0" w:color="auto"/>
                <w:right w:val="none" w:sz="0" w:space="0" w:color="auto"/>
              </w:divBdr>
            </w:div>
            <w:div w:id="392198516">
              <w:marLeft w:val="0"/>
              <w:marRight w:val="0"/>
              <w:marTop w:val="0"/>
              <w:marBottom w:val="0"/>
              <w:divBdr>
                <w:top w:val="none" w:sz="0" w:space="0" w:color="auto"/>
                <w:left w:val="none" w:sz="0" w:space="0" w:color="auto"/>
                <w:bottom w:val="none" w:sz="0" w:space="0" w:color="auto"/>
                <w:right w:val="none" w:sz="0" w:space="0" w:color="auto"/>
              </w:divBdr>
            </w:div>
            <w:div w:id="435298649">
              <w:marLeft w:val="0"/>
              <w:marRight w:val="0"/>
              <w:marTop w:val="0"/>
              <w:marBottom w:val="0"/>
              <w:divBdr>
                <w:top w:val="none" w:sz="0" w:space="0" w:color="auto"/>
                <w:left w:val="none" w:sz="0" w:space="0" w:color="auto"/>
                <w:bottom w:val="none" w:sz="0" w:space="0" w:color="auto"/>
                <w:right w:val="none" w:sz="0" w:space="0" w:color="auto"/>
              </w:divBdr>
            </w:div>
            <w:div w:id="537011622">
              <w:marLeft w:val="0"/>
              <w:marRight w:val="0"/>
              <w:marTop w:val="0"/>
              <w:marBottom w:val="0"/>
              <w:divBdr>
                <w:top w:val="none" w:sz="0" w:space="0" w:color="auto"/>
                <w:left w:val="none" w:sz="0" w:space="0" w:color="auto"/>
                <w:bottom w:val="none" w:sz="0" w:space="0" w:color="auto"/>
                <w:right w:val="none" w:sz="0" w:space="0" w:color="auto"/>
              </w:divBdr>
            </w:div>
            <w:div w:id="615062600">
              <w:marLeft w:val="0"/>
              <w:marRight w:val="0"/>
              <w:marTop w:val="0"/>
              <w:marBottom w:val="0"/>
              <w:divBdr>
                <w:top w:val="none" w:sz="0" w:space="0" w:color="auto"/>
                <w:left w:val="none" w:sz="0" w:space="0" w:color="auto"/>
                <w:bottom w:val="none" w:sz="0" w:space="0" w:color="auto"/>
                <w:right w:val="none" w:sz="0" w:space="0" w:color="auto"/>
              </w:divBdr>
            </w:div>
            <w:div w:id="623656098">
              <w:marLeft w:val="0"/>
              <w:marRight w:val="0"/>
              <w:marTop w:val="0"/>
              <w:marBottom w:val="0"/>
              <w:divBdr>
                <w:top w:val="none" w:sz="0" w:space="0" w:color="auto"/>
                <w:left w:val="none" w:sz="0" w:space="0" w:color="auto"/>
                <w:bottom w:val="none" w:sz="0" w:space="0" w:color="auto"/>
                <w:right w:val="none" w:sz="0" w:space="0" w:color="auto"/>
              </w:divBdr>
            </w:div>
            <w:div w:id="735472872">
              <w:marLeft w:val="0"/>
              <w:marRight w:val="0"/>
              <w:marTop w:val="0"/>
              <w:marBottom w:val="0"/>
              <w:divBdr>
                <w:top w:val="none" w:sz="0" w:space="0" w:color="auto"/>
                <w:left w:val="none" w:sz="0" w:space="0" w:color="auto"/>
                <w:bottom w:val="none" w:sz="0" w:space="0" w:color="auto"/>
                <w:right w:val="none" w:sz="0" w:space="0" w:color="auto"/>
              </w:divBdr>
            </w:div>
            <w:div w:id="812214733">
              <w:marLeft w:val="0"/>
              <w:marRight w:val="0"/>
              <w:marTop w:val="0"/>
              <w:marBottom w:val="0"/>
              <w:divBdr>
                <w:top w:val="none" w:sz="0" w:space="0" w:color="auto"/>
                <w:left w:val="none" w:sz="0" w:space="0" w:color="auto"/>
                <w:bottom w:val="none" w:sz="0" w:space="0" w:color="auto"/>
                <w:right w:val="none" w:sz="0" w:space="0" w:color="auto"/>
              </w:divBdr>
            </w:div>
            <w:div w:id="871696717">
              <w:marLeft w:val="0"/>
              <w:marRight w:val="0"/>
              <w:marTop w:val="0"/>
              <w:marBottom w:val="0"/>
              <w:divBdr>
                <w:top w:val="none" w:sz="0" w:space="0" w:color="auto"/>
                <w:left w:val="none" w:sz="0" w:space="0" w:color="auto"/>
                <w:bottom w:val="none" w:sz="0" w:space="0" w:color="auto"/>
                <w:right w:val="none" w:sz="0" w:space="0" w:color="auto"/>
              </w:divBdr>
            </w:div>
            <w:div w:id="1184713283">
              <w:marLeft w:val="0"/>
              <w:marRight w:val="0"/>
              <w:marTop w:val="0"/>
              <w:marBottom w:val="0"/>
              <w:divBdr>
                <w:top w:val="none" w:sz="0" w:space="0" w:color="auto"/>
                <w:left w:val="none" w:sz="0" w:space="0" w:color="auto"/>
                <w:bottom w:val="none" w:sz="0" w:space="0" w:color="auto"/>
                <w:right w:val="none" w:sz="0" w:space="0" w:color="auto"/>
              </w:divBdr>
            </w:div>
            <w:div w:id="1446190753">
              <w:marLeft w:val="0"/>
              <w:marRight w:val="0"/>
              <w:marTop w:val="0"/>
              <w:marBottom w:val="0"/>
              <w:divBdr>
                <w:top w:val="none" w:sz="0" w:space="0" w:color="auto"/>
                <w:left w:val="none" w:sz="0" w:space="0" w:color="auto"/>
                <w:bottom w:val="none" w:sz="0" w:space="0" w:color="auto"/>
                <w:right w:val="none" w:sz="0" w:space="0" w:color="auto"/>
              </w:divBdr>
            </w:div>
            <w:div w:id="1663698721">
              <w:marLeft w:val="0"/>
              <w:marRight w:val="0"/>
              <w:marTop w:val="0"/>
              <w:marBottom w:val="0"/>
              <w:divBdr>
                <w:top w:val="none" w:sz="0" w:space="0" w:color="auto"/>
                <w:left w:val="none" w:sz="0" w:space="0" w:color="auto"/>
                <w:bottom w:val="none" w:sz="0" w:space="0" w:color="auto"/>
                <w:right w:val="none" w:sz="0" w:space="0" w:color="auto"/>
              </w:divBdr>
            </w:div>
            <w:div w:id="1676033576">
              <w:marLeft w:val="0"/>
              <w:marRight w:val="0"/>
              <w:marTop w:val="0"/>
              <w:marBottom w:val="0"/>
              <w:divBdr>
                <w:top w:val="none" w:sz="0" w:space="0" w:color="auto"/>
                <w:left w:val="none" w:sz="0" w:space="0" w:color="auto"/>
                <w:bottom w:val="none" w:sz="0" w:space="0" w:color="auto"/>
                <w:right w:val="none" w:sz="0" w:space="0" w:color="auto"/>
              </w:divBdr>
            </w:div>
            <w:div w:id="1685326669">
              <w:marLeft w:val="0"/>
              <w:marRight w:val="0"/>
              <w:marTop w:val="0"/>
              <w:marBottom w:val="0"/>
              <w:divBdr>
                <w:top w:val="none" w:sz="0" w:space="0" w:color="auto"/>
                <w:left w:val="none" w:sz="0" w:space="0" w:color="auto"/>
                <w:bottom w:val="none" w:sz="0" w:space="0" w:color="auto"/>
                <w:right w:val="none" w:sz="0" w:space="0" w:color="auto"/>
              </w:divBdr>
            </w:div>
            <w:div w:id="1791321896">
              <w:marLeft w:val="0"/>
              <w:marRight w:val="0"/>
              <w:marTop w:val="0"/>
              <w:marBottom w:val="0"/>
              <w:divBdr>
                <w:top w:val="none" w:sz="0" w:space="0" w:color="auto"/>
                <w:left w:val="none" w:sz="0" w:space="0" w:color="auto"/>
                <w:bottom w:val="none" w:sz="0" w:space="0" w:color="auto"/>
                <w:right w:val="none" w:sz="0" w:space="0" w:color="auto"/>
              </w:divBdr>
            </w:div>
            <w:div w:id="2029287674">
              <w:marLeft w:val="0"/>
              <w:marRight w:val="0"/>
              <w:marTop w:val="0"/>
              <w:marBottom w:val="0"/>
              <w:divBdr>
                <w:top w:val="none" w:sz="0" w:space="0" w:color="auto"/>
                <w:left w:val="none" w:sz="0" w:space="0" w:color="auto"/>
                <w:bottom w:val="none" w:sz="0" w:space="0" w:color="auto"/>
                <w:right w:val="none" w:sz="0" w:space="0" w:color="auto"/>
              </w:divBdr>
            </w:div>
            <w:div w:id="2111588297">
              <w:marLeft w:val="0"/>
              <w:marRight w:val="0"/>
              <w:marTop w:val="0"/>
              <w:marBottom w:val="0"/>
              <w:divBdr>
                <w:top w:val="none" w:sz="0" w:space="0" w:color="auto"/>
                <w:left w:val="none" w:sz="0" w:space="0" w:color="auto"/>
                <w:bottom w:val="none" w:sz="0" w:space="0" w:color="auto"/>
                <w:right w:val="none" w:sz="0" w:space="0" w:color="auto"/>
              </w:divBdr>
            </w:div>
          </w:divsChild>
        </w:div>
        <w:div w:id="914824108">
          <w:marLeft w:val="0"/>
          <w:marRight w:val="0"/>
          <w:marTop w:val="0"/>
          <w:marBottom w:val="0"/>
          <w:divBdr>
            <w:top w:val="none" w:sz="0" w:space="0" w:color="auto"/>
            <w:left w:val="none" w:sz="0" w:space="0" w:color="auto"/>
            <w:bottom w:val="none" w:sz="0" w:space="0" w:color="auto"/>
            <w:right w:val="none" w:sz="0" w:space="0" w:color="auto"/>
          </w:divBdr>
          <w:divsChild>
            <w:div w:id="3939849">
              <w:marLeft w:val="0"/>
              <w:marRight w:val="0"/>
              <w:marTop w:val="0"/>
              <w:marBottom w:val="0"/>
              <w:divBdr>
                <w:top w:val="none" w:sz="0" w:space="0" w:color="auto"/>
                <w:left w:val="none" w:sz="0" w:space="0" w:color="auto"/>
                <w:bottom w:val="none" w:sz="0" w:space="0" w:color="auto"/>
                <w:right w:val="none" w:sz="0" w:space="0" w:color="auto"/>
              </w:divBdr>
            </w:div>
            <w:div w:id="153032588">
              <w:marLeft w:val="0"/>
              <w:marRight w:val="0"/>
              <w:marTop w:val="0"/>
              <w:marBottom w:val="0"/>
              <w:divBdr>
                <w:top w:val="none" w:sz="0" w:space="0" w:color="auto"/>
                <w:left w:val="none" w:sz="0" w:space="0" w:color="auto"/>
                <w:bottom w:val="none" w:sz="0" w:space="0" w:color="auto"/>
                <w:right w:val="none" w:sz="0" w:space="0" w:color="auto"/>
              </w:divBdr>
            </w:div>
            <w:div w:id="182743227">
              <w:marLeft w:val="0"/>
              <w:marRight w:val="0"/>
              <w:marTop w:val="0"/>
              <w:marBottom w:val="0"/>
              <w:divBdr>
                <w:top w:val="none" w:sz="0" w:space="0" w:color="auto"/>
                <w:left w:val="none" w:sz="0" w:space="0" w:color="auto"/>
                <w:bottom w:val="none" w:sz="0" w:space="0" w:color="auto"/>
                <w:right w:val="none" w:sz="0" w:space="0" w:color="auto"/>
              </w:divBdr>
            </w:div>
            <w:div w:id="223490069">
              <w:marLeft w:val="0"/>
              <w:marRight w:val="0"/>
              <w:marTop w:val="0"/>
              <w:marBottom w:val="0"/>
              <w:divBdr>
                <w:top w:val="none" w:sz="0" w:space="0" w:color="auto"/>
                <w:left w:val="none" w:sz="0" w:space="0" w:color="auto"/>
                <w:bottom w:val="none" w:sz="0" w:space="0" w:color="auto"/>
                <w:right w:val="none" w:sz="0" w:space="0" w:color="auto"/>
              </w:divBdr>
            </w:div>
            <w:div w:id="225645984">
              <w:marLeft w:val="0"/>
              <w:marRight w:val="0"/>
              <w:marTop w:val="0"/>
              <w:marBottom w:val="0"/>
              <w:divBdr>
                <w:top w:val="none" w:sz="0" w:space="0" w:color="auto"/>
                <w:left w:val="none" w:sz="0" w:space="0" w:color="auto"/>
                <w:bottom w:val="none" w:sz="0" w:space="0" w:color="auto"/>
                <w:right w:val="none" w:sz="0" w:space="0" w:color="auto"/>
              </w:divBdr>
            </w:div>
            <w:div w:id="317922197">
              <w:marLeft w:val="0"/>
              <w:marRight w:val="0"/>
              <w:marTop w:val="0"/>
              <w:marBottom w:val="0"/>
              <w:divBdr>
                <w:top w:val="none" w:sz="0" w:space="0" w:color="auto"/>
                <w:left w:val="none" w:sz="0" w:space="0" w:color="auto"/>
                <w:bottom w:val="none" w:sz="0" w:space="0" w:color="auto"/>
                <w:right w:val="none" w:sz="0" w:space="0" w:color="auto"/>
              </w:divBdr>
            </w:div>
            <w:div w:id="513495605">
              <w:marLeft w:val="0"/>
              <w:marRight w:val="0"/>
              <w:marTop w:val="0"/>
              <w:marBottom w:val="0"/>
              <w:divBdr>
                <w:top w:val="none" w:sz="0" w:space="0" w:color="auto"/>
                <w:left w:val="none" w:sz="0" w:space="0" w:color="auto"/>
                <w:bottom w:val="none" w:sz="0" w:space="0" w:color="auto"/>
                <w:right w:val="none" w:sz="0" w:space="0" w:color="auto"/>
              </w:divBdr>
            </w:div>
            <w:div w:id="577207817">
              <w:marLeft w:val="0"/>
              <w:marRight w:val="0"/>
              <w:marTop w:val="0"/>
              <w:marBottom w:val="0"/>
              <w:divBdr>
                <w:top w:val="none" w:sz="0" w:space="0" w:color="auto"/>
                <w:left w:val="none" w:sz="0" w:space="0" w:color="auto"/>
                <w:bottom w:val="none" w:sz="0" w:space="0" w:color="auto"/>
                <w:right w:val="none" w:sz="0" w:space="0" w:color="auto"/>
              </w:divBdr>
            </w:div>
            <w:div w:id="619805766">
              <w:marLeft w:val="0"/>
              <w:marRight w:val="0"/>
              <w:marTop w:val="0"/>
              <w:marBottom w:val="0"/>
              <w:divBdr>
                <w:top w:val="none" w:sz="0" w:space="0" w:color="auto"/>
                <w:left w:val="none" w:sz="0" w:space="0" w:color="auto"/>
                <w:bottom w:val="none" w:sz="0" w:space="0" w:color="auto"/>
                <w:right w:val="none" w:sz="0" w:space="0" w:color="auto"/>
              </w:divBdr>
            </w:div>
            <w:div w:id="623775963">
              <w:marLeft w:val="0"/>
              <w:marRight w:val="0"/>
              <w:marTop w:val="0"/>
              <w:marBottom w:val="0"/>
              <w:divBdr>
                <w:top w:val="none" w:sz="0" w:space="0" w:color="auto"/>
                <w:left w:val="none" w:sz="0" w:space="0" w:color="auto"/>
                <w:bottom w:val="none" w:sz="0" w:space="0" w:color="auto"/>
                <w:right w:val="none" w:sz="0" w:space="0" w:color="auto"/>
              </w:divBdr>
            </w:div>
            <w:div w:id="726953436">
              <w:marLeft w:val="0"/>
              <w:marRight w:val="0"/>
              <w:marTop w:val="0"/>
              <w:marBottom w:val="0"/>
              <w:divBdr>
                <w:top w:val="none" w:sz="0" w:space="0" w:color="auto"/>
                <w:left w:val="none" w:sz="0" w:space="0" w:color="auto"/>
                <w:bottom w:val="none" w:sz="0" w:space="0" w:color="auto"/>
                <w:right w:val="none" w:sz="0" w:space="0" w:color="auto"/>
              </w:divBdr>
            </w:div>
            <w:div w:id="746533032">
              <w:marLeft w:val="0"/>
              <w:marRight w:val="0"/>
              <w:marTop w:val="0"/>
              <w:marBottom w:val="0"/>
              <w:divBdr>
                <w:top w:val="none" w:sz="0" w:space="0" w:color="auto"/>
                <w:left w:val="none" w:sz="0" w:space="0" w:color="auto"/>
                <w:bottom w:val="none" w:sz="0" w:space="0" w:color="auto"/>
                <w:right w:val="none" w:sz="0" w:space="0" w:color="auto"/>
              </w:divBdr>
            </w:div>
            <w:div w:id="783766383">
              <w:marLeft w:val="0"/>
              <w:marRight w:val="0"/>
              <w:marTop w:val="0"/>
              <w:marBottom w:val="0"/>
              <w:divBdr>
                <w:top w:val="none" w:sz="0" w:space="0" w:color="auto"/>
                <w:left w:val="none" w:sz="0" w:space="0" w:color="auto"/>
                <w:bottom w:val="none" w:sz="0" w:space="0" w:color="auto"/>
                <w:right w:val="none" w:sz="0" w:space="0" w:color="auto"/>
              </w:divBdr>
            </w:div>
            <w:div w:id="785926103">
              <w:marLeft w:val="0"/>
              <w:marRight w:val="0"/>
              <w:marTop w:val="0"/>
              <w:marBottom w:val="0"/>
              <w:divBdr>
                <w:top w:val="none" w:sz="0" w:space="0" w:color="auto"/>
                <w:left w:val="none" w:sz="0" w:space="0" w:color="auto"/>
                <w:bottom w:val="none" w:sz="0" w:space="0" w:color="auto"/>
                <w:right w:val="none" w:sz="0" w:space="0" w:color="auto"/>
              </w:divBdr>
            </w:div>
            <w:div w:id="883912049">
              <w:marLeft w:val="0"/>
              <w:marRight w:val="0"/>
              <w:marTop w:val="0"/>
              <w:marBottom w:val="0"/>
              <w:divBdr>
                <w:top w:val="none" w:sz="0" w:space="0" w:color="auto"/>
                <w:left w:val="none" w:sz="0" w:space="0" w:color="auto"/>
                <w:bottom w:val="none" w:sz="0" w:space="0" w:color="auto"/>
                <w:right w:val="none" w:sz="0" w:space="0" w:color="auto"/>
              </w:divBdr>
            </w:div>
            <w:div w:id="939412117">
              <w:marLeft w:val="0"/>
              <w:marRight w:val="0"/>
              <w:marTop w:val="0"/>
              <w:marBottom w:val="0"/>
              <w:divBdr>
                <w:top w:val="none" w:sz="0" w:space="0" w:color="auto"/>
                <w:left w:val="none" w:sz="0" w:space="0" w:color="auto"/>
                <w:bottom w:val="none" w:sz="0" w:space="0" w:color="auto"/>
                <w:right w:val="none" w:sz="0" w:space="0" w:color="auto"/>
              </w:divBdr>
            </w:div>
            <w:div w:id="982660585">
              <w:marLeft w:val="0"/>
              <w:marRight w:val="0"/>
              <w:marTop w:val="0"/>
              <w:marBottom w:val="0"/>
              <w:divBdr>
                <w:top w:val="none" w:sz="0" w:space="0" w:color="auto"/>
                <w:left w:val="none" w:sz="0" w:space="0" w:color="auto"/>
                <w:bottom w:val="none" w:sz="0" w:space="0" w:color="auto"/>
                <w:right w:val="none" w:sz="0" w:space="0" w:color="auto"/>
              </w:divBdr>
            </w:div>
            <w:div w:id="1058701116">
              <w:marLeft w:val="0"/>
              <w:marRight w:val="0"/>
              <w:marTop w:val="0"/>
              <w:marBottom w:val="0"/>
              <w:divBdr>
                <w:top w:val="none" w:sz="0" w:space="0" w:color="auto"/>
                <w:left w:val="none" w:sz="0" w:space="0" w:color="auto"/>
                <w:bottom w:val="none" w:sz="0" w:space="0" w:color="auto"/>
                <w:right w:val="none" w:sz="0" w:space="0" w:color="auto"/>
              </w:divBdr>
            </w:div>
            <w:div w:id="1073237332">
              <w:marLeft w:val="0"/>
              <w:marRight w:val="0"/>
              <w:marTop w:val="0"/>
              <w:marBottom w:val="0"/>
              <w:divBdr>
                <w:top w:val="none" w:sz="0" w:space="0" w:color="auto"/>
                <w:left w:val="none" w:sz="0" w:space="0" w:color="auto"/>
                <w:bottom w:val="none" w:sz="0" w:space="0" w:color="auto"/>
                <w:right w:val="none" w:sz="0" w:space="0" w:color="auto"/>
              </w:divBdr>
            </w:div>
            <w:div w:id="1255363207">
              <w:marLeft w:val="0"/>
              <w:marRight w:val="0"/>
              <w:marTop w:val="0"/>
              <w:marBottom w:val="0"/>
              <w:divBdr>
                <w:top w:val="none" w:sz="0" w:space="0" w:color="auto"/>
                <w:left w:val="none" w:sz="0" w:space="0" w:color="auto"/>
                <w:bottom w:val="none" w:sz="0" w:space="0" w:color="auto"/>
                <w:right w:val="none" w:sz="0" w:space="0" w:color="auto"/>
              </w:divBdr>
            </w:div>
            <w:div w:id="1333608722">
              <w:marLeft w:val="0"/>
              <w:marRight w:val="0"/>
              <w:marTop w:val="0"/>
              <w:marBottom w:val="0"/>
              <w:divBdr>
                <w:top w:val="none" w:sz="0" w:space="0" w:color="auto"/>
                <w:left w:val="none" w:sz="0" w:space="0" w:color="auto"/>
                <w:bottom w:val="none" w:sz="0" w:space="0" w:color="auto"/>
                <w:right w:val="none" w:sz="0" w:space="0" w:color="auto"/>
              </w:divBdr>
            </w:div>
            <w:div w:id="1521973766">
              <w:marLeft w:val="0"/>
              <w:marRight w:val="0"/>
              <w:marTop w:val="0"/>
              <w:marBottom w:val="0"/>
              <w:divBdr>
                <w:top w:val="none" w:sz="0" w:space="0" w:color="auto"/>
                <w:left w:val="none" w:sz="0" w:space="0" w:color="auto"/>
                <w:bottom w:val="none" w:sz="0" w:space="0" w:color="auto"/>
                <w:right w:val="none" w:sz="0" w:space="0" w:color="auto"/>
              </w:divBdr>
            </w:div>
            <w:div w:id="1539049551">
              <w:marLeft w:val="0"/>
              <w:marRight w:val="0"/>
              <w:marTop w:val="0"/>
              <w:marBottom w:val="0"/>
              <w:divBdr>
                <w:top w:val="none" w:sz="0" w:space="0" w:color="auto"/>
                <w:left w:val="none" w:sz="0" w:space="0" w:color="auto"/>
                <w:bottom w:val="none" w:sz="0" w:space="0" w:color="auto"/>
                <w:right w:val="none" w:sz="0" w:space="0" w:color="auto"/>
              </w:divBdr>
            </w:div>
            <w:div w:id="1566990289">
              <w:marLeft w:val="0"/>
              <w:marRight w:val="0"/>
              <w:marTop w:val="0"/>
              <w:marBottom w:val="0"/>
              <w:divBdr>
                <w:top w:val="none" w:sz="0" w:space="0" w:color="auto"/>
                <w:left w:val="none" w:sz="0" w:space="0" w:color="auto"/>
                <w:bottom w:val="none" w:sz="0" w:space="0" w:color="auto"/>
                <w:right w:val="none" w:sz="0" w:space="0" w:color="auto"/>
              </w:divBdr>
            </w:div>
            <w:div w:id="1629819329">
              <w:marLeft w:val="0"/>
              <w:marRight w:val="0"/>
              <w:marTop w:val="0"/>
              <w:marBottom w:val="0"/>
              <w:divBdr>
                <w:top w:val="none" w:sz="0" w:space="0" w:color="auto"/>
                <w:left w:val="none" w:sz="0" w:space="0" w:color="auto"/>
                <w:bottom w:val="none" w:sz="0" w:space="0" w:color="auto"/>
                <w:right w:val="none" w:sz="0" w:space="0" w:color="auto"/>
              </w:divBdr>
            </w:div>
            <w:div w:id="1806465043">
              <w:marLeft w:val="0"/>
              <w:marRight w:val="0"/>
              <w:marTop w:val="0"/>
              <w:marBottom w:val="0"/>
              <w:divBdr>
                <w:top w:val="none" w:sz="0" w:space="0" w:color="auto"/>
                <w:left w:val="none" w:sz="0" w:space="0" w:color="auto"/>
                <w:bottom w:val="none" w:sz="0" w:space="0" w:color="auto"/>
                <w:right w:val="none" w:sz="0" w:space="0" w:color="auto"/>
              </w:divBdr>
            </w:div>
            <w:div w:id="1895968874">
              <w:marLeft w:val="0"/>
              <w:marRight w:val="0"/>
              <w:marTop w:val="0"/>
              <w:marBottom w:val="0"/>
              <w:divBdr>
                <w:top w:val="none" w:sz="0" w:space="0" w:color="auto"/>
                <w:left w:val="none" w:sz="0" w:space="0" w:color="auto"/>
                <w:bottom w:val="none" w:sz="0" w:space="0" w:color="auto"/>
                <w:right w:val="none" w:sz="0" w:space="0" w:color="auto"/>
              </w:divBdr>
            </w:div>
            <w:div w:id="1995334556">
              <w:marLeft w:val="0"/>
              <w:marRight w:val="0"/>
              <w:marTop w:val="0"/>
              <w:marBottom w:val="0"/>
              <w:divBdr>
                <w:top w:val="none" w:sz="0" w:space="0" w:color="auto"/>
                <w:left w:val="none" w:sz="0" w:space="0" w:color="auto"/>
                <w:bottom w:val="none" w:sz="0" w:space="0" w:color="auto"/>
                <w:right w:val="none" w:sz="0" w:space="0" w:color="auto"/>
              </w:divBdr>
            </w:div>
            <w:div w:id="2011060047">
              <w:marLeft w:val="0"/>
              <w:marRight w:val="0"/>
              <w:marTop w:val="0"/>
              <w:marBottom w:val="0"/>
              <w:divBdr>
                <w:top w:val="none" w:sz="0" w:space="0" w:color="auto"/>
                <w:left w:val="none" w:sz="0" w:space="0" w:color="auto"/>
                <w:bottom w:val="none" w:sz="0" w:space="0" w:color="auto"/>
                <w:right w:val="none" w:sz="0" w:space="0" w:color="auto"/>
              </w:divBdr>
            </w:div>
            <w:div w:id="2083332734">
              <w:marLeft w:val="0"/>
              <w:marRight w:val="0"/>
              <w:marTop w:val="0"/>
              <w:marBottom w:val="0"/>
              <w:divBdr>
                <w:top w:val="none" w:sz="0" w:space="0" w:color="auto"/>
                <w:left w:val="none" w:sz="0" w:space="0" w:color="auto"/>
                <w:bottom w:val="none" w:sz="0" w:space="0" w:color="auto"/>
                <w:right w:val="none" w:sz="0" w:space="0" w:color="auto"/>
              </w:divBdr>
            </w:div>
            <w:div w:id="2139644191">
              <w:marLeft w:val="0"/>
              <w:marRight w:val="0"/>
              <w:marTop w:val="0"/>
              <w:marBottom w:val="0"/>
              <w:divBdr>
                <w:top w:val="none" w:sz="0" w:space="0" w:color="auto"/>
                <w:left w:val="none" w:sz="0" w:space="0" w:color="auto"/>
                <w:bottom w:val="none" w:sz="0" w:space="0" w:color="auto"/>
                <w:right w:val="none" w:sz="0" w:space="0" w:color="auto"/>
              </w:divBdr>
            </w:div>
          </w:divsChild>
        </w:div>
        <w:div w:id="1691762560">
          <w:marLeft w:val="0"/>
          <w:marRight w:val="0"/>
          <w:marTop w:val="0"/>
          <w:marBottom w:val="0"/>
          <w:divBdr>
            <w:top w:val="none" w:sz="0" w:space="0" w:color="auto"/>
            <w:left w:val="none" w:sz="0" w:space="0" w:color="auto"/>
            <w:bottom w:val="none" w:sz="0" w:space="0" w:color="auto"/>
            <w:right w:val="none" w:sz="0" w:space="0" w:color="auto"/>
          </w:divBdr>
          <w:divsChild>
            <w:div w:id="60257761">
              <w:marLeft w:val="0"/>
              <w:marRight w:val="0"/>
              <w:marTop w:val="0"/>
              <w:marBottom w:val="0"/>
              <w:divBdr>
                <w:top w:val="none" w:sz="0" w:space="0" w:color="auto"/>
                <w:left w:val="none" w:sz="0" w:space="0" w:color="auto"/>
                <w:bottom w:val="none" w:sz="0" w:space="0" w:color="auto"/>
                <w:right w:val="none" w:sz="0" w:space="0" w:color="auto"/>
              </w:divBdr>
            </w:div>
            <w:div w:id="93980349">
              <w:marLeft w:val="0"/>
              <w:marRight w:val="0"/>
              <w:marTop w:val="0"/>
              <w:marBottom w:val="0"/>
              <w:divBdr>
                <w:top w:val="none" w:sz="0" w:space="0" w:color="auto"/>
                <w:left w:val="none" w:sz="0" w:space="0" w:color="auto"/>
                <w:bottom w:val="none" w:sz="0" w:space="0" w:color="auto"/>
                <w:right w:val="none" w:sz="0" w:space="0" w:color="auto"/>
              </w:divBdr>
            </w:div>
            <w:div w:id="152188218">
              <w:marLeft w:val="0"/>
              <w:marRight w:val="0"/>
              <w:marTop w:val="0"/>
              <w:marBottom w:val="0"/>
              <w:divBdr>
                <w:top w:val="none" w:sz="0" w:space="0" w:color="auto"/>
                <w:left w:val="none" w:sz="0" w:space="0" w:color="auto"/>
                <w:bottom w:val="none" w:sz="0" w:space="0" w:color="auto"/>
                <w:right w:val="none" w:sz="0" w:space="0" w:color="auto"/>
              </w:divBdr>
            </w:div>
            <w:div w:id="207840356">
              <w:marLeft w:val="0"/>
              <w:marRight w:val="0"/>
              <w:marTop w:val="0"/>
              <w:marBottom w:val="0"/>
              <w:divBdr>
                <w:top w:val="none" w:sz="0" w:space="0" w:color="auto"/>
                <w:left w:val="none" w:sz="0" w:space="0" w:color="auto"/>
                <w:bottom w:val="none" w:sz="0" w:space="0" w:color="auto"/>
                <w:right w:val="none" w:sz="0" w:space="0" w:color="auto"/>
              </w:divBdr>
            </w:div>
            <w:div w:id="397560016">
              <w:marLeft w:val="0"/>
              <w:marRight w:val="0"/>
              <w:marTop w:val="0"/>
              <w:marBottom w:val="0"/>
              <w:divBdr>
                <w:top w:val="none" w:sz="0" w:space="0" w:color="auto"/>
                <w:left w:val="none" w:sz="0" w:space="0" w:color="auto"/>
                <w:bottom w:val="none" w:sz="0" w:space="0" w:color="auto"/>
                <w:right w:val="none" w:sz="0" w:space="0" w:color="auto"/>
              </w:divBdr>
            </w:div>
            <w:div w:id="512497231">
              <w:marLeft w:val="0"/>
              <w:marRight w:val="0"/>
              <w:marTop w:val="0"/>
              <w:marBottom w:val="0"/>
              <w:divBdr>
                <w:top w:val="none" w:sz="0" w:space="0" w:color="auto"/>
                <w:left w:val="none" w:sz="0" w:space="0" w:color="auto"/>
                <w:bottom w:val="none" w:sz="0" w:space="0" w:color="auto"/>
                <w:right w:val="none" w:sz="0" w:space="0" w:color="auto"/>
              </w:divBdr>
            </w:div>
            <w:div w:id="729688700">
              <w:marLeft w:val="0"/>
              <w:marRight w:val="0"/>
              <w:marTop w:val="0"/>
              <w:marBottom w:val="0"/>
              <w:divBdr>
                <w:top w:val="none" w:sz="0" w:space="0" w:color="auto"/>
                <w:left w:val="none" w:sz="0" w:space="0" w:color="auto"/>
                <w:bottom w:val="none" w:sz="0" w:space="0" w:color="auto"/>
                <w:right w:val="none" w:sz="0" w:space="0" w:color="auto"/>
              </w:divBdr>
            </w:div>
            <w:div w:id="897712435">
              <w:marLeft w:val="0"/>
              <w:marRight w:val="0"/>
              <w:marTop w:val="0"/>
              <w:marBottom w:val="0"/>
              <w:divBdr>
                <w:top w:val="none" w:sz="0" w:space="0" w:color="auto"/>
                <w:left w:val="none" w:sz="0" w:space="0" w:color="auto"/>
                <w:bottom w:val="none" w:sz="0" w:space="0" w:color="auto"/>
                <w:right w:val="none" w:sz="0" w:space="0" w:color="auto"/>
              </w:divBdr>
            </w:div>
            <w:div w:id="1351106317">
              <w:marLeft w:val="0"/>
              <w:marRight w:val="0"/>
              <w:marTop w:val="0"/>
              <w:marBottom w:val="0"/>
              <w:divBdr>
                <w:top w:val="none" w:sz="0" w:space="0" w:color="auto"/>
                <w:left w:val="none" w:sz="0" w:space="0" w:color="auto"/>
                <w:bottom w:val="none" w:sz="0" w:space="0" w:color="auto"/>
                <w:right w:val="none" w:sz="0" w:space="0" w:color="auto"/>
              </w:divBdr>
            </w:div>
            <w:div w:id="1393770848">
              <w:marLeft w:val="0"/>
              <w:marRight w:val="0"/>
              <w:marTop w:val="0"/>
              <w:marBottom w:val="0"/>
              <w:divBdr>
                <w:top w:val="none" w:sz="0" w:space="0" w:color="auto"/>
                <w:left w:val="none" w:sz="0" w:space="0" w:color="auto"/>
                <w:bottom w:val="none" w:sz="0" w:space="0" w:color="auto"/>
                <w:right w:val="none" w:sz="0" w:space="0" w:color="auto"/>
              </w:divBdr>
            </w:div>
            <w:div w:id="1410805509">
              <w:marLeft w:val="0"/>
              <w:marRight w:val="0"/>
              <w:marTop w:val="0"/>
              <w:marBottom w:val="0"/>
              <w:divBdr>
                <w:top w:val="none" w:sz="0" w:space="0" w:color="auto"/>
                <w:left w:val="none" w:sz="0" w:space="0" w:color="auto"/>
                <w:bottom w:val="none" w:sz="0" w:space="0" w:color="auto"/>
                <w:right w:val="none" w:sz="0" w:space="0" w:color="auto"/>
              </w:divBdr>
            </w:div>
            <w:div w:id="1469349746">
              <w:marLeft w:val="0"/>
              <w:marRight w:val="0"/>
              <w:marTop w:val="0"/>
              <w:marBottom w:val="0"/>
              <w:divBdr>
                <w:top w:val="none" w:sz="0" w:space="0" w:color="auto"/>
                <w:left w:val="none" w:sz="0" w:space="0" w:color="auto"/>
                <w:bottom w:val="none" w:sz="0" w:space="0" w:color="auto"/>
                <w:right w:val="none" w:sz="0" w:space="0" w:color="auto"/>
              </w:divBdr>
            </w:div>
            <w:div w:id="1531069690">
              <w:marLeft w:val="0"/>
              <w:marRight w:val="0"/>
              <w:marTop w:val="0"/>
              <w:marBottom w:val="0"/>
              <w:divBdr>
                <w:top w:val="none" w:sz="0" w:space="0" w:color="auto"/>
                <w:left w:val="none" w:sz="0" w:space="0" w:color="auto"/>
                <w:bottom w:val="none" w:sz="0" w:space="0" w:color="auto"/>
                <w:right w:val="none" w:sz="0" w:space="0" w:color="auto"/>
              </w:divBdr>
            </w:div>
            <w:div w:id="1588030527">
              <w:marLeft w:val="0"/>
              <w:marRight w:val="0"/>
              <w:marTop w:val="0"/>
              <w:marBottom w:val="0"/>
              <w:divBdr>
                <w:top w:val="none" w:sz="0" w:space="0" w:color="auto"/>
                <w:left w:val="none" w:sz="0" w:space="0" w:color="auto"/>
                <w:bottom w:val="none" w:sz="0" w:space="0" w:color="auto"/>
                <w:right w:val="none" w:sz="0" w:space="0" w:color="auto"/>
              </w:divBdr>
            </w:div>
            <w:div w:id="1731688738">
              <w:marLeft w:val="0"/>
              <w:marRight w:val="0"/>
              <w:marTop w:val="0"/>
              <w:marBottom w:val="0"/>
              <w:divBdr>
                <w:top w:val="none" w:sz="0" w:space="0" w:color="auto"/>
                <w:left w:val="none" w:sz="0" w:space="0" w:color="auto"/>
                <w:bottom w:val="none" w:sz="0" w:space="0" w:color="auto"/>
                <w:right w:val="none" w:sz="0" w:space="0" w:color="auto"/>
              </w:divBdr>
            </w:div>
            <w:div w:id="1759710390">
              <w:marLeft w:val="0"/>
              <w:marRight w:val="0"/>
              <w:marTop w:val="0"/>
              <w:marBottom w:val="0"/>
              <w:divBdr>
                <w:top w:val="none" w:sz="0" w:space="0" w:color="auto"/>
                <w:left w:val="none" w:sz="0" w:space="0" w:color="auto"/>
                <w:bottom w:val="none" w:sz="0" w:space="0" w:color="auto"/>
                <w:right w:val="none" w:sz="0" w:space="0" w:color="auto"/>
              </w:divBdr>
            </w:div>
            <w:div w:id="1760515445">
              <w:marLeft w:val="0"/>
              <w:marRight w:val="0"/>
              <w:marTop w:val="0"/>
              <w:marBottom w:val="0"/>
              <w:divBdr>
                <w:top w:val="none" w:sz="0" w:space="0" w:color="auto"/>
                <w:left w:val="none" w:sz="0" w:space="0" w:color="auto"/>
                <w:bottom w:val="none" w:sz="0" w:space="0" w:color="auto"/>
                <w:right w:val="none" w:sz="0" w:space="0" w:color="auto"/>
              </w:divBdr>
            </w:div>
            <w:div w:id="1892108553">
              <w:marLeft w:val="0"/>
              <w:marRight w:val="0"/>
              <w:marTop w:val="0"/>
              <w:marBottom w:val="0"/>
              <w:divBdr>
                <w:top w:val="none" w:sz="0" w:space="0" w:color="auto"/>
                <w:left w:val="none" w:sz="0" w:space="0" w:color="auto"/>
                <w:bottom w:val="none" w:sz="0" w:space="0" w:color="auto"/>
                <w:right w:val="none" w:sz="0" w:space="0" w:color="auto"/>
              </w:divBdr>
            </w:div>
            <w:div w:id="1944610655">
              <w:marLeft w:val="0"/>
              <w:marRight w:val="0"/>
              <w:marTop w:val="0"/>
              <w:marBottom w:val="0"/>
              <w:divBdr>
                <w:top w:val="none" w:sz="0" w:space="0" w:color="auto"/>
                <w:left w:val="none" w:sz="0" w:space="0" w:color="auto"/>
                <w:bottom w:val="none" w:sz="0" w:space="0" w:color="auto"/>
                <w:right w:val="none" w:sz="0" w:space="0" w:color="auto"/>
              </w:divBdr>
            </w:div>
            <w:div w:id="1986666334">
              <w:marLeft w:val="0"/>
              <w:marRight w:val="0"/>
              <w:marTop w:val="0"/>
              <w:marBottom w:val="0"/>
              <w:divBdr>
                <w:top w:val="none" w:sz="0" w:space="0" w:color="auto"/>
                <w:left w:val="none" w:sz="0" w:space="0" w:color="auto"/>
                <w:bottom w:val="none" w:sz="0" w:space="0" w:color="auto"/>
                <w:right w:val="none" w:sz="0" w:space="0" w:color="auto"/>
              </w:divBdr>
            </w:div>
          </w:divsChild>
        </w:div>
        <w:div w:id="2110076069">
          <w:marLeft w:val="0"/>
          <w:marRight w:val="0"/>
          <w:marTop w:val="0"/>
          <w:marBottom w:val="0"/>
          <w:divBdr>
            <w:top w:val="none" w:sz="0" w:space="0" w:color="auto"/>
            <w:left w:val="none" w:sz="0" w:space="0" w:color="auto"/>
            <w:bottom w:val="none" w:sz="0" w:space="0" w:color="auto"/>
            <w:right w:val="none" w:sz="0" w:space="0" w:color="auto"/>
          </w:divBdr>
          <w:divsChild>
            <w:div w:id="33233400">
              <w:marLeft w:val="0"/>
              <w:marRight w:val="0"/>
              <w:marTop w:val="0"/>
              <w:marBottom w:val="0"/>
              <w:divBdr>
                <w:top w:val="none" w:sz="0" w:space="0" w:color="auto"/>
                <w:left w:val="none" w:sz="0" w:space="0" w:color="auto"/>
                <w:bottom w:val="none" w:sz="0" w:space="0" w:color="auto"/>
                <w:right w:val="none" w:sz="0" w:space="0" w:color="auto"/>
              </w:divBdr>
            </w:div>
            <w:div w:id="111097939">
              <w:marLeft w:val="0"/>
              <w:marRight w:val="0"/>
              <w:marTop w:val="0"/>
              <w:marBottom w:val="0"/>
              <w:divBdr>
                <w:top w:val="none" w:sz="0" w:space="0" w:color="auto"/>
                <w:left w:val="none" w:sz="0" w:space="0" w:color="auto"/>
                <w:bottom w:val="none" w:sz="0" w:space="0" w:color="auto"/>
                <w:right w:val="none" w:sz="0" w:space="0" w:color="auto"/>
              </w:divBdr>
            </w:div>
            <w:div w:id="346099739">
              <w:marLeft w:val="0"/>
              <w:marRight w:val="0"/>
              <w:marTop w:val="0"/>
              <w:marBottom w:val="0"/>
              <w:divBdr>
                <w:top w:val="none" w:sz="0" w:space="0" w:color="auto"/>
                <w:left w:val="none" w:sz="0" w:space="0" w:color="auto"/>
                <w:bottom w:val="none" w:sz="0" w:space="0" w:color="auto"/>
                <w:right w:val="none" w:sz="0" w:space="0" w:color="auto"/>
              </w:divBdr>
            </w:div>
            <w:div w:id="376930072">
              <w:marLeft w:val="0"/>
              <w:marRight w:val="0"/>
              <w:marTop w:val="0"/>
              <w:marBottom w:val="0"/>
              <w:divBdr>
                <w:top w:val="none" w:sz="0" w:space="0" w:color="auto"/>
                <w:left w:val="none" w:sz="0" w:space="0" w:color="auto"/>
                <w:bottom w:val="none" w:sz="0" w:space="0" w:color="auto"/>
                <w:right w:val="none" w:sz="0" w:space="0" w:color="auto"/>
              </w:divBdr>
            </w:div>
            <w:div w:id="509758201">
              <w:marLeft w:val="0"/>
              <w:marRight w:val="0"/>
              <w:marTop w:val="0"/>
              <w:marBottom w:val="0"/>
              <w:divBdr>
                <w:top w:val="none" w:sz="0" w:space="0" w:color="auto"/>
                <w:left w:val="none" w:sz="0" w:space="0" w:color="auto"/>
                <w:bottom w:val="none" w:sz="0" w:space="0" w:color="auto"/>
                <w:right w:val="none" w:sz="0" w:space="0" w:color="auto"/>
              </w:divBdr>
            </w:div>
            <w:div w:id="609050250">
              <w:marLeft w:val="0"/>
              <w:marRight w:val="0"/>
              <w:marTop w:val="0"/>
              <w:marBottom w:val="0"/>
              <w:divBdr>
                <w:top w:val="none" w:sz="0" w:space="0" w:color="auto"/>
                <w:left w:val="none" w:sz="0" w:space="0" w:color="auto"/>
                <w:bottom w:val="none" w:sz="0" w:space="0" w:color="auto"/>
                <w:right w:val="none" w:sz="0" w:space="0" w:color="auto"/>
              </w:divBdr>
            </w:div>
            <w:div w:id="698702456">
              <w:marLeft w:val="0"/>
              <w:marRight w:val="0"/>
              <w:marTop w:val="0"/>
              <w:marBottom w:val="0"/>
              <w:divBdr>
                <w:top w:val="none" w:sz="0" w:space="0" w:color="auto"/>
                <w:left w:val="none" w:sz="0" w:space="0" w:color="auto"/>
                <w:bottom w:val="none" w:sz="0" w:space="0" w:color="auto"/>
                <w:right w:val="none" w:sz="0" w:space="0" w:color="auto"/>
              </w:divBdr>
            </w:div>
            <w:div w:id="1178697673">
              <w:marLeft w:val="0"/>
              <w:marRight w:val="0"/>
              <w:marTop w:val="0"/>
              <w:marBottom w:val="0"/>
              <w:divBdr>
                <w:top w:val="none" w:sz="0" w:space="0" w:color="auto"/>
                <w:left w:val="none" w:sz="0" w:space="0" w:color="auto"/>
                <w:bottom w:val="none" w:sz="0" w:space="0" w:color="auto"/>
                <w:right w:val="none" w:sz="0" w:space="0" w:color="auto"/>
              </w:divBdr>
            </w:div>
            <w:div w:id="1213073877">
              <w:marLeft w:val="0"/>
              <w:marRight w:val="0"/>
              <w:marTop w:val="0"/>
              <w:marBottom w:val="0"/>
              <w:divBdr>
                <w:top w:val="none" w:sz="0" w:space="0" w:color="auto"/>
                <w:left w:val="none" w:sz="0" w:space="0" w:color="auto"/>
                <w:bottom w:val="none" w:sz="0" w:space="0" w:color="auto"/>
                <w:right w:val="none" w:sz="0" w:space="0" w:color="auto"/>
              </w:divBdr>
            </w:div>
            <w:div w:id="1327323525">
              <w:marLeft w:val="0"/>
              <w:marRight w:val="0"/>
              <w:marTop w:val="0"/>
              <w:marBottom w:val="0"/>
              <w:divBdr>
                <w:top w:val="none" w:sz="0" w:space="0" w:color="auto"/>
                <w:left w:val="none" w:sz="0" w:space="0" w:color="auto"/>
                <w:bottom w:val="none" w:sz="0" w:space="0" w:color="auto"/>
                <w:right w:val="none" w:sz="0" w:space="0" w:color="auto"/>
              </w:divBdr>
            </w:div>
            <w:div w:id="1375737376">
              <w:marLeft w:val="0"/>
              <w:marRight w:val="0"/>
              <w:marTop w:val="0"/>
              <w:marBottom w:val="0"/>
              <w:divBdr>
                <w:top w:val="none" w:sz="0" w:space="0" w:color="auto"/>
                <w:left w:val="none" w:sz="0" w:space="0" w:color="auto"/>
                <w:bottom w:val="none" w:sz="0" w:space="0" w:color="auto"/>
                <w:right w:val="none" w:sz="0" w:space="0" w:color="auto"/>
              </w:divBdr>
            </w:div>
            <w:div w:id="1422413079">
              <w:marLeft w:val="0"/>
              <w:marRight w:val="0"/>
              <w:marTop w:val="0"/>
              <w:marBottom w:val="0"/>
              <w:divBdr>
                <w:top w:val="none" w:sz="0" w:space="0" w:color="auto"/>
                <w:left w:val="none" w:sz="0" w:space="0" w:color="auto"/>
                <w:bottom w:val="none" w:sz="0" w:space="0" w:color="auto"/>
                <w:right w:val="none" w:sz="0" w:space="0" w:color="auto"/>
              </w:divBdr>
            </w:div>
            <w:div w:id="1500806056">
              <w:marLeft w:val="0"/>
              <w:marRight w:val="0"/>
              <w:marTop w:val="0"/>
              <w:marBottom w:val="0"/>
              <w:divBdr>
                <w:top w:val="none" w:sz="0" w:space="0" w:color="auto"/>
                <w:left w:val="none" w:sz="0" w:space="0" w:color="auto"/>
                <w:bottom w:val="none" w:sz="0" w:space="0" w:color="auto"/>
                <w:right w:val="none" w:sz="0" w:space="0" w:color="auto"/>
              </w:divBdr>
            </w:div>
            <w:div w:id="1509295553">
              <w:marLeft w:val="0"/>
              <w:marRight w:val="0"/>
              <w:marTop w:val="0"/>
              <w:marBottom w:val="0"/>
              <w:divBdr>
                <w:top w:val="none" w:sz="0" w:space="0" w:color="auto"/>
                <w:left w:val="none" w:sz="0" w:space="0" w:color="auto"/>
                <w:bottom w:val="none" w:sz="0" w:space="0" w:color="auto"/>
                <w:right w:val="none" w:sz="0" w:space="0" w:color="auto"/>
              </w:divBdr>
            </w:div>
            <w:div w:id="1710373506">
              <w:marLeft w:val="0"/>
              <w:marRight w:val="0"/>
              <w:marTop w:val="0"/>
              <w:marBottom w:val="0"/>
              <w:divBdr>
                <w:top w:val="none" w:sz="0" w:space="0" w:color="auto"/>
                <w:left w:val="none" w:sz="0" w:space="0" w:color="auto"/>
                <w:bottom w:val="none" w:sz="0" w:space="0" w:color="auto"/>
                <w:right w:val="none" w:sz="0" w:space="0" w:color="auto"/>
              </w:divBdr>
            </w:div>
            <w:div w:id="1960985695">
              <w:marLeft w:val="0"/>
              <w:marRight w:val="0"/>
              <w:marTop w:val="0"/>
              <w:marBottom w:val="0"/>
              <w:divBdr>
                <w:top w:val="none" w:sz="0" w:space="0" w:color="auto"/>
                <w:left w:val="none" w:sz="0" w:space="0" w:color="auto"/>
                <w:bottom w:val="none" w:sz="0" w:space="0" w:color="auto"/>
                <w:right w:val="none" w:sz="0" w:space="0" w:color="auto"/>
              </w:divBdr>
            </w:div>
            <w:div w:id="1993439181">
              <w:marLeft w:val="0"/>
              <w:marRight w:val="0"/>
              <w:marTop w:val="0"/>
              <w:marBottom w:val="0"/>
              <w:divBdr>
                <w:top w:val="none" w:sz="0" w:space="0" w:color="auto"/>
                <w:left w:val="none" w:sz="0" w:space="0" w:color="auto"/>
                <w:bottom w:val="none" w:sz="0" w:space="0" w:color="auto"/>
                <w:right w:val="none" w:sz="0" w:space="0" w:color="auto"/>
              </w:divBdr>
            </w:div>
            <w:div w:id="2020960246">
              <w:marLeft w:val="0"/>
              <w:marRight w:val="0"/>
              <w:marTop w:val="0"/>
              <w:marBottom w:val="0"/>
              <w:divBdr>
                <w:top w:val="none" w:sz="0" w:space="0" w:color="auto"/>
                <w:left w:val="none" w:sz="0" w:space="0" w:color="auto"/>
                <w:bottom w:val="none" w:sz="0" w:space="0" w:color="auto"/>
                <w:right w:val="none" w:sz="0" w:space="0" w:color="auto"/>
              </w:divBdr>
            </w:div>
            <w:div w:id="2029719804">
              <w:marLeft w:val="0"/>
              <w:marRight w:val="0"/>
              <w:marTop w:val="0"/>
              <w:marBottom w:val="0"/>
              <w:divBdr>
                <w:top w:val="none" w:sz="0" w:space="0" w:color="auto"/>
                <w:left w:val="none" w:sz="0" w:space="0" w:color="auto"/>
                <w:bottom w:val="none" w:sz="0" w:space="0" w:color="auto"/>
                <w:right w:val="none" w:sz="0" w:space="0" w:color="auto"/>
              </w:divBdr>
            </w:div>
            <w:div w:id="204435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80597">
      <w:bodyDiv w:val="1"/>
      <w:marLeft w:val="0"/>
      <w:marRight w:val="0"/>
      <w:marTop w:val="0"/>
      <w:marBottom w:val="0"/>
      <w:divBdr>
        <w:top w:val="none" w:sz="0" w:space="0" w:color="auto"/>
        <w:left w:val="none" w:sz="0" w:space="0" w:color="auto"/>
        <w:bottom w:val="none" w:sz="0" w:space="0" w:color="auto"/>
        <w:right w:val="none" w:sz="0" w:space="0" w:color="auto"/>
      </w:divBdr>
    </w:div>
    <w:div w:id="451246580">
      <w:bodyDiv w:val="1"/>
      <w:marLeft w:val="0"/>
      <w:marRight w:val="0"/>
      <w:marTop w:val="0"/>
      <w:marBottom w:val="0"/>
      <w:divBdr>
        <w:top w:val="none" w:sz="0" w:space="0" w:color="auto"/>
        <w:left w:val="none" w:sz="0" w:space="0" w:color="auto"/>
        <w:bottom w:val="none" w:sz="0" w:space="0" w:color="auto"/>
        <w:right w:val="none" w:sz="0" w:space="0" w:color="auto"/>
      </w:divBdr>
    </w:div>
    <w:div w:id="481000706">
      <w:bodyDiv w:val="1"/>
      <w:marLeft w:val="0"/>
      <w:marRight w:val="0"/>
      <w:marTop w:val="0"/>
      <w:marBottom w:val="0"/>
      <w:divBdr>
        <w:top w:val="none" w:sz="0" w:space="0" w:color="auto"/>
        <w:left w:val="none" w:sz="0" w:space="0" w:color="auto"/>
        <w:bottom w:val="none" w:sz="0" w:space="0" w:color="auto"/>
        <w:right w:val="none" w:sz="0" w:space="0" w:color="auto"/>
      </w:divBdr>
    </w:div>
    <w:div w:id="489105105">
      <w:bodyDiv w:val="1"/>
      <w:marLeft w:val="0"/>
      <w:marRight w:val="0"/>
      <w:marTop w:val="0"/>
      <w:marBottom w:val="0"/>
      <w:divBdr>
        <w:top w:val="none" w:sz="0" w:space="0" w:color="auto"/>
        <w:left w:val="none" w:sz="0" w:space="0" w:color="auto"/>
        <w:bottom w:val="none" w:sz="0" w:space="0" w:color="auto"/>
        <w:right w:val="none" w:sz="0" w:space="0" w:color="auto"/>
      </w:divBdr>
    </w:div>
    <w:div w:id="499123090">
      <w:bodyDiv w:val="1"/>
      <w:marLeft w:val="0"/>
      <w:marRight w:val="0"/>
      <w:marTop w:val="0"/>
      <w:marBottom w:val="0"/>
      <w:divBdr>
        <w:top w:val="none" w:sz="0" w:space="0" w:color="auto"/>
        <w:left w:val="none" w:sz="0" w:space="0" w:color="auto"/>
        <w:bottom w:val="none" w:sz="0" w:space="0" w:color="auto"/>
        <w:right w:val="none" w:sz="0" w:space="0" w:color="auto"/>
      </w:divBdr>
    </w:div>
    <w:div w:id="562955135">
      <w:bodyDiv w:val="1"/>
      <w:marLeft w:val="0"/>
      <w:marRight w:val="0"/>
      <w:marTop w:val="0"/>
      <w:marBottom w:val="0"/>
      <w:divBdr>
        <w:top w:val="none" w:sz="0" w:space="0" w:color="auto"/>
        <w:left w:val="none" w:sz="0" w:space="0" w:color="auto"/>
        <w:bottom w:val="none" w:sz="0" w:space="0" w:color="auto"/>
        <w:right w:val="none" w:sz="0" w:space="0" w:color="auto"/>
      </w:divBdr>
    </w:div>
    <w:div w:id="565259519">
      <w:bodyDiv w:val="1"/>
      <w:marLeft w:val="0"/>
      <w:marRight w:val="0"/>
      <w:marTop w:val="0"/>
      <w:marBottom w:val="0"/>
      <w:divBdr>
        <w:top w:val="none" w:sz="0" w:space="0" w:color="auto"/>
        <w:left w:val="none" w:sz="0" w:space="0" w:color="auto"/>
        <w:bottom w:val="none" w:sz="0" w:space="0" w:color="auto"/>
        <w:right w:val="none" w:sz="0" w:space="0" w:color="auto"/>
      </w:divBdr>
    </w:div>
    <w:div w:id="595754343">
      <w:bodyDiv w:val="1"/>
      <w:marLeft w:val="0"/>
      <w:marRight w:val="0"/>
      <w:marTop w:val="0"/>
      <w:marBottom w:val="0"/>
      <w:divBdr>
        <w:top w:val="none" w:sz="0" w:space="0" w:color="auto"/>
        <w:left w:val="none" w:sz="0" w:space="0" w:color="auto"/>
        <w:bottom w:val="none" w:sz="0" w:space="0" w:color="auto"/>
        <w:right w:val="none" w:sz="0" w:space="0" w:color="auto"/>
      </w:divBdr>
    </w:div>
    <w:div w:id="623266784">
      <w:bodyDiv w:val="1"/>
      <w:marLeft w:val="0"/>
      <w:marRight w:val="0"/>
      <w:marTop w:val="0"/>
      <w:marBottom w:val="0"/>
      <w:divBdr>
        <w:top w:val="none" w:sz="0" w:space="0" w:color="auto"/>
        <w:left w:val="none" w:sz="0" w:space="0" w:color="auto"/>
        <w:bottom w:val="none" w:sz="0" w:space="0" w:color="auto"/>
        <w:right w:val="none" w:sz="0" w:space="0" w:color="auto"/>
      </w:divBdr>
    </w:div>
    <w:div w:id="632029223">
      <w:bodyDiv w:val="1"/>
      <w:marLeft w:val="0"/>
      <w:marRight w:val="0"/>
      <w:marTop w:val="0"/>
      <w:marBottom w:val="0"/>
      <w:divBdr>
        <w:top w:val="none" w:sz="0" w:space="0" w:color="auto"/>
        <w:left w:val="none" w:sz="0" w:space="0" w:color="auto"/>
        <w:bottom w:val="none" w:sz="0" w:space="0" w:color="auto"/>
        <w:right w:val="none" w:sz="0" w:space="0" w:color="auto"/>
      </w:divBdr>
    </w:div>
    <w:div w:id="645553050">
      <w:bodyDiv w:val="1"/>
      <w:marLeft w:val="0"/>
      <w:marRight w:val="0"/>
      <w:marTop w:val="0"/>
      <w:marBottom w:val="0"/>
      <w:divBdr>
        <w:top w:val="none" w:sz="0" w:space="0" w:color="auto"/>
        <w:left w:val="none" w:sz="0" w:space="0" w:color="auto"/>
        <w:bottom w:val="none" w:sz="0" w:space="0" w:color="auto"/>
        <w:right w:val="none" w:sz="0" w:space="0" w:color="auto"/>
      </w:divBdr>
    </w:div>
    <w:div w:id="665282730">
      <w:bodyDiv w:val="1"/>
      <w:marLeft w:val="0"/>
      <w:marRight w:val="0"/>
      <w:marTop w:val="0"/>
      <w:marBottom w:val="0"/>
      <w:divBdr>
        <w:top w:val="none" w:sz="0" w:space="0" w:color="auto"/>
        <w:left w:val="none" w:sz="0" w:space="0" w:color="auto"/>
        <w:bottom w:val="none" w:sz="0" w:space="0" w:color="auto"/>
        <w:right w:val="none" w:sz="0" w:space="0" w:color="auto"/>
      </w:divBdr>
    </w:div>
    <w:div w:id="677540071">
      <w:bodyDiv w:val="1"/>
      <w:marLeft w:val="0"/>
      <w:marRight w:val="0"/>
      <w:marTop w:val="0"/>
      <w:marBottom w:val="0"/>
      <w:divBdr>
        <w:top w:val="none" w:sz="0" w:space="0" w:color="auto"/>
        <w:left w:val="none" w:sz="0" w:space="0" w:color="auto"/>
        <w:bottom w:val="none" w:sz="0" w:space="0" w:color="auto"/>
        <w:right w:val="none" w:sz="0" w:space="0" w:color="auto"/>
      </w:divBdr>
    </w:div>
    <w:div w:id="680544089">
      <w:bodyDiv w:val="1"/>
      <w:marLeft w:val="0"/>
      <w:marRight w:val="0"/>
      <w:marTop w:val="0"/>
      <w:marBottom w:val="0"/>
      <w:divBdr>
        <w:top w:val="none" w:sz="0" w:space="0" w:color="auto"/>
        <w:left w:val="none" w:sz="0" w:space="0" w:color="auto"/>
        <w:bottom w:val="none" w:sz="0" w:space="0" w:color="auto"/>
        <w:right w:val="none" w:sz="0" w:space="0" w:color="auto"/>
      </w:divBdr>
    </w:div>
    <w:div w:id="691880046">
      <w:bodyDiv w:val="1"/>
      <w:marLeft w:val="0"/>
      <w:marRight w:val="0"/>
      <w:marTop w:val="0"/>
      <w:marBottom w:val="0"/>
      <w:divBdr>
        <w:top w:val="none" w:sz="0" w:space="0" w:color="auto"/>
        <w:left w:val="none" w:sz="0" w:space="0" w:color="auto"/>
        <w:bottom w:val="none" w:sz="0" w:space="0" w:color="auto"/>
        <w:right w:val="none" w:sz="0" w:space="0" w:color="auto"/>
      </w:divBdr>
    </w:div>
    <w:div w:id="715857760">
      <w:bodyDiv w:val="1"/>
      <w:marLeft w:val="0"/>
      <w:marRight w:val="0"/>
      <w:marTop w:val="0"/>
      <w:marBottom w:val="0"/>
      <w:divBdr>
        <w:top w:val="none" w:sz="0" w:space="0" w:color="auto"/>
        <w:left w:val="none" w:sz="0" w:space="0" w:color="auto"/>
        <w:bottom w:val="none" w:sz="0" w:space="0" w:color="auto"/>
        <w:right w:val="none" w:sz="0" w:space="0" w:color="auto"/>
      </w:divBdr>
    </w:div>
    <w:div w:id="730423332">
      <w:bodyDiv w:val="1"/>
      <w:marLeft w:val="0"/>
      <w:marRight w:val="0"/>
      <w:marTop w:val="0"/>
      <w:marBottom w:val="0"/>
      <w:divBdr>
        <w:top w:val="none" w:sz="0" w:space="0" w:color="auto"/>
        <w:left w:val="none" w:sz="0" w:space="0" w:color="auto"/>
        <w:bottom w:val="none" w:sz="0" w:space="0" w:color="auto"/>
        <w:right w:val="none" w:sz="0" w:space="0" w:color="auto"/>
      </w:divBdr>
    </w:div>
    <w:div w:id="744105431">
      <w:bodyDiv w:val="1"/>
      <w:marLeft w:val="0"/>
      <w:marRight w:val="0"/>
      <w:marTop w:val="0"/>
      <w:marBottom w:val="0"/>
      <w:divBdr>
        <w:top w:val="none" w:sz="0" w:space="0" w:color="auto"/>
        <w:left w:val="none" w:sz="0" w:space="0" w:color="auto"/>
        <w:bottom w:val="none" w:sz="0" w:space="0" w:color="auto"/>
        <w:right w:val="none" w:sz="0" w:space="0" w:color="auto"/>
      </w:divBdr>
    </w:div>
    <w:div w:id="763651210">
      <w:bodyDiv w:val="1"/>
      <w:marLeft w:val="0"/>
      <w:marRight w:val="0"/>
      <w:marTop w:val="0"/>
      <w:marBottom w:val="0"/>
      <w:divBdr>
        <w:top w:val="none" w:sz="0" w:space="0" w:color="auto"/>
        <w:left w:val="none" w:sz="0" w:space="0" w:color="auto"/>
        <w:bottom w:val="none" w:sz="0" w:space="0" w:color="auto"/>
        <w:right w:val="none" w:sz="0" w:space="0" w:color="auto"/>
      </w:divBdr>
    </w:div>
    <w:div w:id="790169350">
      <w:bodyDiv w:val="1"/>
      <w:marLeft w:val="0"/>
      <w:marRight w:val="0"/>
      <w:marTop w:val="0"/>
      <w:marBottom w:val="0"/>
      <w:divBdr>
        <w:top w:val="none" w:sz="0" w:space="0" w:color="auto"/>
        <w:left w:val="none" w:sz="0" w:space="0" w:color="auto"/>
        <w:bottom w:val="none" w:sz="0" w:space="0" w:color="auto"/>
        <w:right w:val="none" w:sz="0" w:space="0" w:color="auto"/>
      </w:divBdr>
    </w:div>
    <w:div w:id="824466603">
      <w:bodyDiv w:val="1"/>
      <w:marLeft w:val="0"/>
      <w:marRight w:val="0"/>
      <w:marTop w:val="0"/>
      <w:marBottom w:val="0"/>
      <w:divBdr>
        <w:top w:val="none" w:sz="0" w:space="0" w:color="auto"/>
        <w:left w:val="none" w:sz="0" w:space="0" w:color="auto"/>
        <w:bottom w:val="none" w:sz="0" w:space="0" w:color="auto"/>
        <w:right w:val="none" w:sz="0" w:space="0" w:color="auto"/>
      </w:divBdr>
    </w:div>
    <w:div w:id="832647589">
      <w:bodyDiv w:val="1"/>
      <w:marLeft w:val="0"/>
      <w:marRight w:val="0"/>
      <w:marTop w:val="0"/>
      <w:marBottom w:val="0"/>
      <w:divBdr>
        <w:top w:val="none" w:sz="0" w:space="0" w:color="auto"/>
        <w:left w:val="none" w:sz="0" w:space="0" w:color="auto"/>
        <w:bottom w:val="none" w:sz="0" w:space="0" w:color="auto"/>
        <w:right w:val="none" w:sz="0" w:space="0" w:color="auto"/>
      </w:divBdr>
    </w:div>
    <w:div w:id="846872899">
      <w:bodyDiv w:val="1"/>
      <w:marLeft w:val="0"/>
      <w:marRight w:val="0"/>
      <w:marTop w:val="0"/>
      <w:marBottom w:val="0"/>
      <w:divBdr>
        <w:top w:val="none" w:sz="0" w:space="0" w:color="auto"/>
        <w:left w:val="none" w:sz="0" w:space="0" w:color="auto"/>
        <w:bottom w:val="none" w:sz="0" w:space="0" w:color="auto"/>
        <w:right w:val="none" w:sz="0" w:space="0" w:color="auto"/>
      </w:divBdr>
    </w:div>
    <w:div w:id="857235452">
      <w:bodyDiv w:val="1"/>
      <w:marLeft w:val="0"/>
      <w:marRight w:val="0"/>
      <w:marTop w:val="0"/>
      <w:marBottom w:val="0"/>
      <w:divBdr>
        <w:top w:val="none" w:sz="0" w:space="0" w:color="auto"/>
        <w:left w:val="none" w:sz="0" w:space="0" w:color="auto"/>
        <w:bottom w:val="none" w:sz="0" w:space="0" w:color="auto"/>
        <w:right w:val="none" w:sz="0" w:space="0" w:color="auto"/>
      </w:divBdr>
    </w:div>
    <w:div w:id="907811535">
      <w:bodyDiv w:val="1"/>
      <w:marLeft w:val="0"/>
      <w:marRight w:val="0"/>
      <w:marTop w:val="0"/>
      <w:marBottom w:val="0"/>
      <w:divBdr>
        <w:top w:val="none" w:sz="0" w:space="0" w:color="auto"/>
        <w:left w:val="none" w:sz="0" w:space="0" w:color="auto"/>
        <w:bottom w:val="none" w:sz="0" w:space="0" w:color="auto"/>
        <w:right w:val="none" w:sz="0" w:space="0" w:color="auto"/>
      </w:divBdr>
      <w:divsChild>
        <w:div w:id="589579817">
          <w:marLeft w:val="0"/>
          <w:marRight w:val="0"/>
          <w:marTop w:val="0"/>
          <w:marBottom w:val="0"/>
          <w:divBdr>
            <w:top w:val="none" w:sz="0" w:space="0" w:color="auto"/>
            <w:left w:val="none" w:sz="0" w:space="0" w:color="auto"/>
            <w:bottom w:val="none" w:sz="0" w:space="0" w:color="auto"/>
            <w:right w:val="none" w:sz="0" w:space="0" w:color="auto"/>
          </w:divBdr>
          <w:divsChild>
            <w:div w:id="208209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3719">
      <w:bodyDiv w:val="1"/>
      <w:marLeft w:val="0"/>
      <w:marRight w:val="0"/>
      <w:marTop w:val="0"/>
      <w:marBottom w:val="0"/>
      <w:divBdr>
        <w:top w:val="none" w:sz="0" w:space="0" w:color="auto"/>
        <w:left w:val="none" w:sz="0" w:space="0" w:color="auto"/>
        <w:bottom w:val="none" w:sz="0" w:space="0" w:color="auto"/>
        <w:right w:val="none" w:sz="0" w:space="0" w:color="auto"/>
      </w:divBdr>
    </w:div>
    <w:div w:id="932520071">
      <w:bodyDiv w:val="1"/>
      <w:marLeft w:val="0"/>
      <w:marRight w:val="0"/>
      <w:marTop w:val="0"/>
      <w:marBottom w:val="0"/>
      <w:divBdr>
        <w:top w:val="none" w:sz="0" w:space="0" w:color="auto"/>
        <w:left w:val="none" w:sz="0" w:space="0" w:color="auto"/>
        <w:bottom w:val="none" w:sz="0" w:space="0" w:color="auto"/>
        <w:right w:val="none" w:sz="0" w:space="0" w:color="auto"/>
      </w:divBdr>
    </w:div>
    <w:div w:id="949975529">
      <w:bodyDiv w:val="1"/>
      <w:marLeft w:val="0"/>
      <w:marRight w:val="0"/>
      <w:marTop w:val="0"/>
      <w:marBottom w:val="0"/>
      <w:divBdr>
        <w:top w:val="none" w:sz="0" w:space="0" w:color="auto"/>
        <w:left w:val="none" w:sz="0" w:space="0" w:color="auto"/>
        <w:bottom w:val="none" w:sz="0" w:space="0" w:color="auto"/>
        <w:right w:val="none" w:sz="0" w:space="0" w:color="auto"/>
      </w:divBdr>
      <w:divsChild>
        <w:div w:id="53697157">
          <w:marLeft w:val="0"/>
          <w:marRight w:val="0"/>
          <w:marTop w:val="0"/>
          <w:marBottom w:val="0"/>
          <w:divBdr>
            <w:top w:val="none" w:sz="0" w:space="0" w:color="auto"/>
            <w:left w:val="none" w:sz="0" w:space="0" w:color="auto"/>
            <w:bottom w:val="none" w:sz="0" w:space="0" w:color="auto"/>
            <w:right w:val="none" w:sz="0" w:space="0" w:color="auto"/>
          </w:divBdr>
          <w:divsChild>
            <w:div w:id="155126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78387">
      <w:bodyDiv w:val="1"/>
      <w:marLeft w:val="0"/>
      <w:marRight w:val="0"/>
      <w:marTop w:val="0"/>
      <w:marBottom w:val="0"/>
      <w:divBdr>
        <w:top w:val="none" w:sz="0" w:space="0" w:color="auto"/>
        <w:left w:val="none" w:sz="0" w:space="0" w:color="auto"/>
        <w:bottom w:val="none" w:sz="0" w:space="0" w:color="auto"/>
        <w:right w:val="none" w:sz="0" w:space="0" w:color="auto"/>
      </w:divBdr>
    </w:div>
    <w:div w:id="1001662366">
      <w:bodyDiv w:val="1"/>
      <w:marLeft w:val="0"/>
      <w:marRight w:val="0"/>
      <w:marTop w:val="0"/>
      <w:marBottom w:val="0"/>
      <w:divBdr>
        <w:top w:val="none" w:sz="0" w:space="0" w:color="auto"/>
        <w:left w:val="none" w:sz="0" w:space="0" w:color="auto"/>
        <w:bottom w:val="none" w:sz="0" w:space="0" w:color="auto"/>
        <w:right w:val="none" w:sz="0" w:space="0" w:color="auto"/>
      </w:divBdr>
    </w:div>
    <w:div w:id="1020471287">
      <w:bodyDiv w:val="1"/>
      <w:marLeft w:val="0"/>
      <w:marRight w:val="0"/>
      <w:marTop w:val="0"/>
      <w:marBottom w:val="0"/>
      <w:divBdr>
        <w:top w:val="none" w:sz="0" w:space="0" w:color="auto"/>
        <w:left w:val="none" w:sz="0" w:space="0" w:color="auto"/>
        <w:bottom w:val="none" w:sz="0" w:space="0" w:color="auto"/>
        <w:right w:val="none" w:sz="0" w:space="0" w:color="auto"/>
      </w:divBdr>
    </w:div>
    <w:div w:id="1034693189">
      <w:bodyDiv w:val="1"/>
      <w:marLeft w:val="0"/>
      <w:marRight w:val="0"/>
      <w:marTop w:val="0"/>
      <w:marBottom w:val="0"/>
      <w:divBdr>
        <w:top w:val="none" w:sz="0" w:space="0" w:color="auto"/>
        <w:left w:val="none" w:sz="0" w:space="0" w:color="auto"/>
        <w:bottom w:val="none" w:sz="0" w:space="0" w:color="auto"/>
        <w:right w:val="none" w:sz="0" w:space="0" w:color="auto"/>
      </w:divBdr>
    </w:div>
    <w:div w:id="1042827702">
      <w:bodyDiv w:val="1"/>
      <w:marLeft w:val="0"/>
      <w:marRight w:val="0"/>
      <w:marTop w:val="0"/>
      <w:marBottom w:val="0"/>
      <w:divBdr>
        <w:top w:val="none" w:sz="0" w:space="0" w:color="auto"/>
        <w:left w:val="none" w:sz="0" w:space="0" w:color="auto"/>
        <w:bottom w:val="none" w:sz="0" w:space="0" w:color="auto"/>
        <w:right w:val="none" w:sz="0" w:space="0" w:color="auto"/>
      </w:divBdr>
    </w:div>
    <w:div w:id="1047795389">
      <w:bodyDiv w:val="1"/>
      <w:marLeft w:val="0"/>
      <w:marRight w:val="0"/>
      <w:marTop w:val="0"/>
      <w:marBottom w:val="0"/>
      <w:divBdr>
        <w:top w:val="none" w:sz="0" w:space="0" w:color="auto"/>
        <w:left w:val="none" w:sz="0" w:space="0" w:color="auto"/>
        <w:bottom w:val="none" w:sz="0" w:space="0" w:color="auto"/>
        <w:right w:val="none" w:sz="0" w:space="0" w:color="auto"/>
      </w:divBdr>
      <w:divsChild>
        <w:div w:id="399864595">
          <w:marLeft w:val="0"/>
          <w:marRight w:val="0"/>
          <w:marTop w:val="0"/>
          <w:marBottom w:val="0"/>
          <w:divBdr>
            <w:top w:val="none" w:sz="0" w:space="0" w:color="auto"/>
            <w:left w:val="none" w:sz="0" w:space="0" w:color="auto"/>
            <w:bottom w:val="none" w:sz="0" w:space="0" w:color="auto"/>
            <w:right w:val="none" w:sz="0" w:space="0" w:color="auto"/>
          </w:divBdr>
          <w:divsChild>
            <w:div w:id="1548566803">
              <w:marLeft w:val="0"/>
              <w:marRight w:val="0"/>
              <w:marTop w:val="0"/>
              <w:marBottom w:val="0"/>
              <w:divBdr>
                <w:top w:val="none" w:sz="0" w:space="0" w:color="auto"/>
                <w:left w:val="none" w:sz="0" w:space="0" w:color="auto"/>
                <w:bottom w:val="none" w:sz="0" w:space="0" w:color="auto"/>
                <w:right w:val="none" w:sz="0" w:space="0" w:color="auto"/>
              </w:divBdr>
              <w:divsChild>
                <w:div w:id="106513752">
                  <w:marLeft w:val="0"/>
                  <w:marRight w:val="0"/>
                  <w:marTop w:val="0"/>
                  <w:marBottom w:val="0"/>
                  <w:divBdr>
                    <w:top w:val="none" w:sz="0" w:space="0" w:color="auto"/>
                    <w:left w:val="none" w:sz="0" w:space="0" w:color="auto"/>
                    <w:bottom w:val="none" w:sz="0" w:space="0" w:color="auto"/>
                    <w:right w:val="none" w:sz="0" w:space="0" w:color="auto"/>
                  </w:divBdr>
                  <w:divsChild>
                    <w:div w:id="211066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756760">
          <w:marLeft w:val="0"/>
          <w:marRight w:val="0"/>
          <w:marTop w:val="0"/>
          <w:marBottom w:val="0"/>
          <w:divBdr>
            <w:top w:val="none" w:sz="0" w:space="0" w:color="auto"/>
            <w:left w:val="none" w:sz="0" w:space="0" w:color="auto"/>
            <w:bottom w:val="none" w:sz="0" w:space="0" w:color="auto"/>
            <w:right w:val="none" w:sz="0" w:space="0" w:color="auto"/>
          </w:divBdr>
          <w:divsChild>
            <w:div w:id="1505196686">
              <w:marLeft w:val="0"/>
              <w:marRight w:val="0"/>
              <w:marTop w:val="0"/>
              <w:marBottom w:val="0"/>
              <w:divBdr>
                <w:top w:val="none" w:sz="0" w:space="0" w:color="auto"/>
                <w:left w:val="none" w:sz="0" w:space="0" w:color="auto"/>
                <w:bottom w:val="none" w:sz="0" w:space="0" w:color="auto"/>
                <w:right w:val="none" w:sz="0" w:space="0" w:color="auto"/>
              </w:divBdr>
              <w:divsChild>
                <w:div w:id="228077403">
                  <w:marLeft w:val="0"/>
                  <w:marRight w:val="0"/>
                  <w:marTop w:val="0"/>
                  <w:marBottom w:val="0"/>
                  <w:divBdr>
                    <w:top w:val="none" w:sz="0" w:space="0" w:color="auto"/>
                    <w:left w:val="none" w:sz="0" w:space="0" w:color="auto"/>
                    <w:bottom w:val="none" w:sz="0" w:space="0" w:color="auto"/>
                    <w:right w:val="none" w:sz="0" w:space="0" w:color="auto"/>
                  </w:divBdr>
                  <w:divsChild>
                    <w:div w:id="50247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859936">
      <w:bodyDiv w:val="1"/>
      <w:marLeft w:val="0"/>
      <w:marRight w:val="0"/>
      <w:marTop w:val="0"/>
      <w:marBottom w:val="0"/>
      <w:divBdr>
        <w:top w:val="none" w:sz="0" w:space="0" w:color="auto"/>
        <w:left w:val="none" w:sz="0" w:space="0" w:color="auto"/>
        <w:bottom w:val="none" w:sz="0" w:space="0" w:color="auto"/>
        <w:right w:val="none" w:sz="0" w:space="0" w:color="auto"/>
      </w:divBdr>
    </w:div>
    <w:div w:id="1067533568">
      <w:bodyDiv w:val="1"/>
      <w:marLeft w:val="0"/>
      <w:marRight w:val="0"/>
      <w:marTop w:val="0"/>
      <w:marBottom w:val="0"/>
      <w:divBdr>
        <w:top w:val="none" w:sz="0" w:space="0" w:color="auto"/>
        <w:left w:val="none" w:sz="0" w:space="0" w:color="auto"/>
        <w:bottom w:val="none" w:sz="0" w:space="0" w:color="auto"/>
        <w:right w:val="none" w:sz="0" w:space="0" w:color="auto"/>
      </w:divBdr>
    </w:div>
    <w:div w:id="1124278062">
      <w:bodyDiv w:val="1"/>
      <w:marLeft w:val="0"/>
      <w:marRight w:val="0"/>
      <w:marTop w:val="0"/>
      <w:marBottom w:val="0"/>
      <w:divBdr>
        <w:top w:val="none" w:sz="0" w:space="0" w:color="auto"/>
        <w:left w:val="none" w:sz="0" w:space="0" w:color="auto"/>
        <w:bottom w:val="none" w:sz="0" w:space="0" w:color="auto"/>
        <w:right w:val="none" w:sz="0" w:space="0" w:color="auto"/>
      </w:divBdr>
      <w:divsChild>
        <w:div w:id="1302542378">
          <w:marLeft w:val="0"/>
          <w:marRight w:val="0"/>
          <w:marTop w:val="0"/>
          <w:marBottom w:val="0"/>
          <w:divBdr>
            <w:top w:val="none" w:sz="0" w:space="0" w:color="auto"/>
            <w:left w:val="none" w:sz="0" w:space="0" w:color="auto"/>
            <w:bottom w:val="none" w:sz="0" w:space="0" w:color="auto"/>
            <w:right w:val="none" w:sz="0" w:space="0" w:color="auto"/>
          </w:divBdr>
          <w:divsChild>
            <w:div w:id="13973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3145">
      <w:bodyDiv w:val="1"/>
      <w:marLeft w:val="0"/>
      <w:marRight w:val="0"/>
      <w:marTop w:val="0"/>
      <w:marBottom w:val="0"/>
      <w:divBdr>
        <w:top w:val="none" w:sz="0" w:space="0" w:color="auto"/>
        <w:left w:val="none" w:sz="0" w:space="0" w:color="auto"/>
        <w:bottom w:val="none" w:sz="0" w:space="0" w:color="auto"/>
        <w:right w:val="none" w:sz="0" w:space="0" w:color="auto"/>
      </w:divBdr>
    </w:div>
    <w:div w:id="1153183828">
      <w:bodyDiv w:val="1"/>
      <w:marLeft w:val="0"/>
      <w:marRight w:val="0"/>
      <w:marTop w:val="0"/>
      <w:marBottom w:val="0"/>
      <w:divBdr>
        <w:top w:val="none" w:sz="0" w:space="0" w:color="auto"/>
        <w:left w:val="none" w:sz="0" w:space="0" w:color="auto"/>
        <w:bottom w:val="none" w:sz="0" w:space="0" w:color="auto"/>
        <w:right w:val="none" w:sz="0" w:space="0" w:color="auto"/>
      </w:divBdr>
    </w:div>
    <w:div w:id="1219898941">
      <w:bodyDiv w:val="1"/>
      <w:marLeft w:val="0"/>
      <w:marRight w:val="0"/>
      <w:marTop w:val="0"/>
      <w:marBottom w:val="0"/>
      <w:divBdr>
        <w:top w:val="none" w:sz="0" w:space="0" w:color="auto"/>
        <w:left w:val="none" w:sz="0" w:space="0" w:color="auto"/>
        <w:bottom w:val="none" w:sz="0" w:space="0" w:color="auto"/>
        <w:right w:val="none" w:sz="0" w:space="0" w:color="auto"/>
      </w:divBdr>
    </w:div>
    <w:div w:id="1221942478">
      <w:bodyDiv w:val="1"/>
      <w:marLeft w:val="0"/>
      <w:marRight w:val="0"/>
      <w:marTop w:val="0"/>
      <w:marBottom w:val="0"/>
      <w:divBdr>
        <w:top w:val="none" w:sz="0" w:space="0" w:color="auto"/>
        <w:left w:val="none" w:sz="0" w:space="0" w:color="auto"/>
        <w:bottom w:val="none" w:sz="0" w:space="0" w:color="auto"/>
        <w:right w:val="none" w:sz="0" w:space="0" w:color="auto"/>
      </w:divBdr>
      <w:divsChild>
        <w:div w:id="1605262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836414">
      <w:bodyDiv w:val="1"/>
      <w:marLeft w:val="0"/>
      <w:marRight w:val="0"/>
      <w:marTop w:val="0"/>
      <w:marBottom w:val="0"/>
      <w:divBdr>
        <w:top w:val="none" w:sz="0" w:space="0" w:color="auto"/>
        <w:left w:val="none" w:sz="0" w:space="0" w:color="auto"/>
        <w:bottom w:val="none" w:sz="0" w:space="0" w:color="auto"/>
        <w:right w:val="none" w:sz="0" w:space="0" w:color="auto"/>
      </w:divBdr>
    </w:div>
    <w:div w:id="1280799929">
      <w:bodyDiv w:val="1"/>
      <w:marLeft w:val="0"/>
      <w:marRight w:val="0"/>
      <w:marTop w:val="0"/>
      <w:marBottom w:val="0"/>
      <w:divBdr>
        <w:top w:val="none" w:sz="0" w:space="0" w:color="auto"/>
        <w:left w:val="none" w:sz="0" w:space="0" w:color="auto"/>
        <w:bottom w:val="none" w:sz="0" w:space="0" w:color="auto"/>
        <w:right w:val="none" w:sz="0" w:space="0" w:color="auto"/>
      </w:divBdr>
    </w:div>
    <w:div w:id="1291208127">
      <w:bodyDiv w:val="1"/>
      <w:marLeft w:val="0"/>
      <w:marRight w:val="0"/>
      <w:marTop w:val="0"/>
      <w:marBottom w:val="0"/>
      <w:divBdr>
        <w:top w:val="none" w:sz="0" w:space="0" w:color="auto"/>
        <w:left w:val="none" w:sz="0" w:space="0" w:color="auto"/>
        <w:bottom w:val="none" w:sz="0" w:space="0" w:color="auto"/>
        <w:right w:val="none" w:sz="0" w:space="0" w:color="auto"/>
      </w:divBdr>
    </w:div>
    <w:div w:id="1332875196">
      <w:bodyDiv w:val="1"/>
      <w:marLeft w:val="0"/>
      <w:marRight w:val="0"/>
      <w:marTop w:val="0"/>
      <w:marBottom w:val="0"/>
      <w:divBdr>
        <w:top w:val="none" w:sz="0" w:space="0" w:color="auto"/>
        <w:left w:val="none" w:sz="0" w:space="0" w:color="auto"/>
        <w:bottom w:val="none" w:sz="0" w:space="0" w:color="auto"/>
        <w:right w:val="none" w:sz="0" w:space="0" w:color="auto"/>
      </w:divBdr>
    </w:div>
    <w:div w:id="1389304576">
      <w:bodyDiv w:val="1"/>
      <w:marLeft w:val="0"/>
      <w:marRight w:val="0"/>
      <w:marTop w:val="0"/>
      <w:marBottom w:val="0"/>
      <w:divBdr>
        <w:top w:val="none" w:sz="0" w:space="0" w:color="auto"/>
        <w:left w:val="none" w:sz="0" w:space="0" w:color="auto"/>
        <w:bottom w:val="none" w:sz="0" w:space="0" w:color="auto"/>
        <w:right w:val="none" w:sz="0" w:space="0" w:color="auto"/>
      </w:divBdr>
    </w:div>
    <w:div w:id="1405445614">
      <w:bodyDiv w:val="1"/>
      <w:marLeft w:val="0"/>
      <w:marRight w:val="0"/>
      <w:marTop w:val="0"/>
      <w:marBottom w:val="0"/>
      <w:divBdr>
        <w:top w:val="none" w:sz="0" w:space="0" w:color="auto"/>
        <w:left w:val="none" w:sz="0" w:space="0" w:color="auto"/>
        <w:bottom w:val="none" w:sz="0" w:space="0" w:color="auto"/>
        <w:right w:val="none" w:sz="0" w:space="0" w:color="auto"/>
      </w:divBdr>
    </w:div>
    <w:div w:id="1585603357">
      <w:bodyDiv w:val="1"/>
      <w:marLeft w:val="0"/>
      <w:marRight w:val="0"/>
      <w:marTop w:val="0"/>
      <w:marBottom w:val="0"/>
      <w:divBdr>
        <w:top w:val="none" w:sz="0" w:space="0" w:color="auto"/>
        <w:left w:val="none" w:sz="0" w:space="0" w:color="auto"/>
        <w:bottom w:val="none" w:sz="0" w:space="0" w:color="auto"/>
        <w:right w:val="none" w:sz="0" w:space="0" w:color="auto"/>
      </w:divBdr>
    </w:div>
    <w:div w:id="1595044493">
      <w:bodyDiv w:val="1"/>
      <w:marLeft w:val="0"/>
      <w:marRight w:val="0"/>
      <w:marTop w:val="0"/>
      <w:marBottom w:val="0"/>
      <w:divBdr>
        <w:top w:val="none" w:sz="0" w:space="0" w:color="auto"/>
        <w:left w:val="none" w:sz="0" w:space="0" w:color="auto"/>
        <w:bottom w:val="none" w:sz="0" w:space="0" w:color="auto"/>
        <w:right w:val="none" w:sz="0" w:space="0" w:color="auto"/>
      </w:divBdr>
    </w:div>
    <w:div w:id="1637831313">
      <w:bodyDiv w:val="1"/>
      <w:marLeft w:val="0"/>
      <w:marRight w:val="0"/>
      <w:marTop w:val="0"/>
      <w:marBottom w:val="0"/>
      <w:divBdr>
        <w:top w:val="none" w:sz="0" w:space="0" w:color="auto"/>
        <w:left w:val="none" w:sz="0" w:space="0" w:color="auto"/>
        <w:bottom w:val="none" w:sz="0" w:space="0" w:color="auto"/>
        <w:right w:val="none" w:sz="0" w:space="0" w:color="auto"/>
      </w:divBdr>
    </w:div>
    <w:div w:id="1641954381">
      <w:bodyDiv w:val="1"/>
      <w:marLeft w:val="0"/>
      <w:marRight w:val="0"/>
      <w:marTop w:val="0"/>
      <w:marBottom w:val="0"/>
      <w:divBdr>
        <w:top w:val="none" w:sz="0" w:space="0" w:color="auto"/>
        <w:left w:val="none" w:sz="0" w:space="0" w:color="auto"/>
        <w:bottom w:val="none" w:sz="0" w:space="0" w:color="auto"/>
        <w:right w:val="none" w:sz="0" w:space="0" w:color="auto"/>
      </w:divBdr>
    </w:div>
    <w:div w:id="1643080335">
      <w:bodyDiv w:val="1"/>
      <w:marLeft w:val="0"/>
      <w:marRight w:val="0"/>
      <w:marTop w:val="0"/>
      <w:marBottom w:val="0"/>
      <w:divBdr>
        <w:top w:val="none" w:sz="0" w:space="0" w:color="auto"/>
        <w:left w:val="none" w:sz="0" w:space="0" w:color="auto"/>
        <w:bottom w:val="none" w:sz="0" w:space="0" w:color="auto"/>
        <w:right w:val="none" w:sz="0" w:space="0" w:color="auto"/>
      </w:divBdr>
    </w:div>
    <w:div w:id="1667435471">
      <w:bodyDiv w:val="1"/>
      <w:marLeft w:val="0"/>
      <w:marRight w:val="0"/>
      <w:marTop w:val="0"/>
      <w:marBottom w:val="0"/>
      <w:divBdr>
        <w:top w:val="none" w:sz="0" w:space="0" w:color="auto"/>
        <w:left w:val="none" w:sz="0" w:space="0" w:color="auto"/>
        <w:bottom w:val="none" w:sz="0" w:space="0" w:color="auto"/>
        <w:right w:val="none" w:sz="0" w:space="0" w:color="auto"/>
      </w:divBdr>
    </w:div>
    <w:div w:id="1686832327">
      <w:bodyDiv w:val="1"/>
      <w:marLeft w:val="0"/>
      <w:marRight w:val="0"/>
      <w:marTop w:val="0"/>
      <w:marBottom w:val="0"/>
      <w:divBdr>
        <w:top w:val="none" w:sz="0" w:space="0" w:color="auto"/>
        <w:left w:val="none" w:sz="0" w:space="0" w:color="auto"/>
        <w:bottom w:val="none" w:sz="0" w:space="0" w:color="auto"/>
        <w:right w:val="none" w:sz="0" w:space="0" w:color="auto"/>
      </w:divBdr>
    </w:div>
    <w:div w:id="1698193626">
      <w:bodyDiv w:val="1"/>
      <w:marLeft w:val="0"/>
      <w:marRight w:val="0"/>
      <w:marTop w:val="0"/>
      <w:marBottom w:val="0"/>
      <w:divBdr>
        <w:top w:val="none" w:sz="0" w:space="0" w:color="auto"/>
        <w:left w:val="none" w:sz="0" w:space="0" w:color="auto"/>
        <w:bottom w:val="none" w:sz="0" w:space="0" w:color="auto"/>
        <w:right w:val="none" w:sz="0" w:space="0" w:color="auto"/>
      </w:divBdr>
    </w:div>
    <w:div w:id="1711177589">
      <w:bodyDiv w:val="1"/>
      <w:marLeft w:val="0"/>
      <w:marRight w:val="0"/>
      <w:marTop w:val="0"/>
      <w:marBottom w:val="0"/>
      <w:divBdr>
        <w:top w:val="none" w:sz="0" w:space="0" w:color="auto"/>
        <w:left w:val="none" w:sz="0" w:space="0" w:color="auto"/>
        <w:bottom w:val="none" w:sz="0" w:space="0" w:color="auto"/>
        <w:right w:val="none" w:sz="0" w:space="0" w:color="auto"/>
      </w:divBdr>
    </w:div>
    <w:div w:id="1736197025">
      <w:bodyDiv w:val="1"/>
      <w:marLeft w:val="0"/>
      <w:marRight w:val="0"/>
      <w:marTop w:val="0"/>
      <w:marBottom w:val="0"/>
      <w:divBdr>
        <w:top w:val="none" w:sz="0" w:space="0" w:color="auto"/>
        <w:left w:val="none" w:sz="0" w:space="0" w:color="auto"/>
        <w:bottom w:val="none" w:sz="0" w:space="0" w:color="auto"/>
        <w:right w:val="none" w:sz="0" w:space="0" w:color="auto"/>
      </w:divBdr>
    </w:div>
    <w:div w:id="1747336050">
      <w:bodyDiv w:val="1"/>
      <w:marLeft w:val="0"/>
      <w:marRight w:val="0"/>
      <w:marTop w:val="0"/>
      <w:marBottom w:val="0"/>
      <w:divBdr>
        <w:top w:val="none" w:sz="0" w:space="0" w:color="auto"/>
        <w:left w:val="none" w:sz="0" w:space="0" w:color="auto"/>
        <w:bottom w:val="none" w:sz="0" w:space="0" w:color="auto"/>
        <w:right w:val="none" w:sz="0" w:space="0" w:color="auto"/>
      </w:divBdr>
    </w:div>
    <w:div w:id="1776366495">
      <w:bodyDiv w:val="1"/>
      <w:marLeft w:val="0"/>
      <w:marRight w:val="0"/>
      <w:marTop w:val="0"/>
      <w:marBottom w:val="0"/>
      <w:divBdr>
        <w:top w:val="none" w:sz="0" w:space="0" w:color="auto"/>
        <w:left w:val="none" w:sz="0" w:space="0" w:color="auto"/>
        <w:bottom w:val="none" w:sz="0" w:space="0" w:color="auto"/>
        <w:right w:val="none" w:sz="0" w:space="0" w:color="auto"/>
      </w:divBdr>
    </w:div>
    <w:div w:id="1786658477">
      <w:bodyDiv w:val="1"/>
      <w:marLeft w:val="0"/>
      <w:marRight w:val="0"/>
      <w:marTop w:val="0"/>
      <w:marBottom w:val="0"/>
      <w:divBdr>
        <w:top w:val="none" w:sz="0" w:space="0" w:color="auto"/>
        <w:left w:val="none" w:sz="0" w:space="0" w:color="auto"/>
        <w:bottom w:val="none" w:sz="0" w:space="0" w:color="auto"/>
        <w:right w:val="none" w:sz="0" w:space="0" w:color="auto"/>
      </w:divBdr>
    </w:div>
    <w:div w:id="1804619360">
      <w:bodyDiv w:val="1"/>
      <w:marLeft w:val="0"/>
      <w:marRight w:val="0"/>
      <w:marTop w:val="0"/>
      <w:marBottom w:val="0"/>
      <w:divBdr>
        <w:top w:val="none" w:sz="0" w:space="0" w:color="auto"/>
        <w:left w:val="none" w:sz="0" w:space="0" w:color="auto"/>
        <w:bottom w:val="none" w:sz="0" w:space="0" w:color="auto"/>
        <w:right w:val="none" w:sz="0" w:space="0" w:color="auto"/>
      </w:divBdr>
    </w:div>
    <w:div w:id="1809275685">
      <w:bodyDiv w:val="1"/>
      <w:marLeft w:val="0"/>
      <w:marRight w:val="0"/>
      <w:marTop w:val="0"/>
      <w:marBottom w:val="0"/>
      <w:divBdr>
        <w:top w:val="none" w:sz="0" w:space="0" w:color="auto"/>
        <w:left w:val="none" w:sz="0" w:space="0" w:color="auto"/>
        <w:bottom w:val="none" w:sz="0" w:space="0" w:color="auto"/>
        <w:right w:val="none" w:sz="0" w:space="0" w:color="auto"/>
      </w:divBdr>
    </w:div>
    <w:div w:id="1815641686">
      <w:bodyDiv w:val="1"/>
      <w:marLeft w:val="0"/>
      <w:marRight w:val="0"/>
      <w:marTop w:val="0"/>
      <w:marBottom w:val="0"/>
      <w:divBdr>
        <w:top w:val="none" w:sz="0" w:space="0" w:color="auto"/>
        <w:left w:val="none" w:sz="0" w:space="0" w:color="auto"/>
        <w:bottom w:val="none" w:sz="0" w:space="0" w:color="auto"/>
        <w:right w:val="none" w:sz="0" w:space="0" w:color="auto"/>
      </w:divBdr>
    </w:div>
    <w:div w:id="1836797784">
      <w:bodyDiv w:val="1"/>
      <w:marLeft w:val="0"/>
      <w:marRight w:val="0"/>
      <w:marTop w:val="0"/>
      <w:marBottom w:val="0"/>
      <w:divBdr>
        <w:top w:val="none" w:sz="0" w:space="0" w:color="auto"/>
        <w:left w:val="none" w:sz="0" w:space="0" w:color="auto"/>
        <w:bottom w:val="none" w:sz="0" w:space="0" w:color="auto"/>
        <w:right w:val="none" w:sz="0" w:space="0" w:color="auto"/>
      </w:divBdr>
    </w:div>
    <w:div w:id="1864244422">
      <w:bodyDiv w:val="1"/>
      <w:marLeft w:val="0"/>
      <w:marRight w:val="0"/>
      <w:marTop w:val="0"/>
      <w:marBottom w:val="0"/>
      <w:divBdr>
        <w:top w:val="none" w:sz="0" w:space="0" w:color="auto"/>
        <w:left w:val="none" w:sz="0" w:space="0" w:color="auto"/>
        <w:bottom w:val="none" w:sz="0" w:space="0" w:color="auto"/>
        <w:right w:val="none" w:sz="0" w:space="0" w:color="auto"/>
      </w:divBdr>
    </w:div>
    <w:div w:id="1875538084">
      <w:bodyDiv w:val="1"/>
      <w:marLeft w:val="0"/>
      <w:marRight w:val="0"/>
      <w:marTop w:val="0"/>
      <w:marBottom w:val="0"/>
      <w:divBdr>
        <w:top w:val="none" w:sz="0" w:space="0" w:color="auto"/>
        <w:left w:val="none" w:sz="0" w:space="0" w:color="auto"/>
        <w:bottom w:val="none" w:sz="0" w:space="0" w:color="auto"/>
        <w:right w:val="none" w:sz="0" w:space="0" w:color="auto"/>
      </w:divBdr>
    </w:div>
    <w:div w:id="1891532427">
      <w:bodyDiv w:val="1"/>
      <w:marLeft w:val="0"/>
      <w:marRight w:val="0"/>
      <w:marTop w:val="0"/>
      <w:marBottom w:val="0"/>
      <w:divBdr>
        <w:top w:val="none" w:sz="0" w:space="0" w:color="auto"/>
        <w:left w:val="none" w:sz="0" w:space="0" w:color="auto"/>
        <w:bottom w:val="none" w:sz="0" w:space="0" w:color="auto"/>
        <w:right w:val="none" w:sz="0" w:space="0" w:color="auto"/>
      </w:divBdr>
    </w:div>
    <w:div w:id="1926450409">
      <w:bodyDiv w:val="1"/>
      <w:marLeft w:val="0"/>
      <w:marRight w:val="0"/>
      <w:marTop w:val="0"/>
      <w:marBottom w:val="0"/>
      <w:divBdr>
        <w:top w:val="none" w:sz="0" w:space="0" w:color="auto"/>
        <w:left w:val="none" w:sz="0" w:space="0" w:color="auto"/>
        <w:bottom w:val="none" w:sz="0" w:space="0" w:color="auto"/>
        <w:right w:val="none" w:sz="0" w:space="0" w:color="auto"/>
      </w:divBdr>
    </w:div>
    <w:div w:id="1927642119">
      <w:bodyDiv w:val="1"/>
      <w:marLeft w:val="0"/>
      <w:marRight w:val="0"/>
      <w:marTop w:val="0"/>
      <w:marBottom w:val="0"/>
      <w:divBdr>
        <w:top w:val="none" w:sz="0" w:space="0" w:color="auto"/>
        <w:left w:val="none" w:sz="0" w:space="0" w:color="auto"/>
        <w:bottom w:val="none" w:sz="0" w:space="0" w:color="auto"/>
        <w:right w:val="none" w:sz="0" w:space="0" w:color="auto"/>
      </w:divBdr>
    </w:div>
    <w:div w:id="1949267233">
      <w:bodyDiv w:val="1"/>
      <w:marLeft w:val="0"/>
      <w:marRight w:val="0"/>
      <w:marTop w:val="0"/>
      <w:marBottom w:val="0"/>
      <w:divBdr>
        <w:top w:val="none" w:sz="0" w:space="0" w:color="auto"/>
        <w:left w:val="none" w:sz="0" w:space="0" w:color="auto"/>
        <w:bottom w:val="none" w:sz="0" w:space="0" w:color="auto"/>
        <w:right w:val="none" w:sz="0" w:space="0" w:color="auto"/>
      </w:divBdr>
    </w:div>
    <w:div w:id="1957246747">
      <w:bodyDiv w:val="1"/>
      <w:marLeft w:val="0"/>
      <w:marRight w:val="0"/>
      <w:marTop w:val="0"/>
      <w:marBottom w:val="0"/>
      <w:divBdr>
        <w:top w:val="none" w:sz="0" w:space="0" w:color="auto"/>
        <w:left w:val="none" w:sz="0" w:space="0" w:color="auto"/>
        <w:bottom w:val="none" w:sz="0" w:space="0" w:color="auto"/>
        <w:right w:val="none" w:sz="0" w:space="0" w:color="auto"/>
      </w:divBdr>
    </w:div>
    <w:div w:id="1973710536">
      <w:bodyDiv w:val="1"/>
      <w:marLeft w:val="0"/>
      <w:marRight w:val="0"/>
      <w:marTop w:val="0"/>
      <w:marBottom w:val="0"/>
      <w:divBdr>
        <w:top w:val="none" w:sz="0" w:space="0" w:color="auto"/>
        <w:left w:val="none" w:sz="0" w:space="0" w:color="auto"/>
        <w:bottom w:val="none" w:sz="0" w:space="0" w:color="auto"/>
        <w:right w:val="none" w:sz="0" w:space="0" w:color="auto"/>
      </w:divBdr>
    </w:div>
    <w:div w:id="1974483061">
      <w:bodyDiv w:val="1"/>
      <w:marLeft w:val="0"/>
      <w:marRight w:val="0"/>
      <w:marTop w:val="0"/>
      <w:marBottom w:val="0"/>
      <w:divBdr>
        <w:top w:val="none" w:sz="0" w:space="0" w:color="auto"/>
        <w:left w:val="none" w:sz="0" w:space="0" w:color="auto"/>
        <w:bottom w:val="none" w:sz="0" w:space="0" w:color="auto"/>
        <w:right w:val="none" w:sz="0" w:space="0" w:color="auto"/>
      </w:divBdr>
    </w:div>
    <w:div w:id="2070155543">
      <w:bodyDiv w:val="1"/>
      <w:marLeft w:val="0"/>
      <w:marRight w:val="0"/>
      <w:marTop w:val="0"/>
      <w:marBottom w:val="0"/>
      <w:divBdr>
        <w:top w:val="none" w:sz="0" w:space="0" w:color="auto"/>
        <w:left w:val="none" w:sz="0" w:space="0" w:color="auto"/>
        <w:bottom w:val="none" w:sz="0" w:space="0" w:color="auto"/>
        <w:right w:val="none" w:sz="0" w:space="0" w:color="auto"/>
      </w:divBdr>
    </w:div>
    <w:div w:id="2080321618">
      <w:bodyDiv w:val="1"/>
      <w:marLeft w:val="0"/>
      <w:marRight w:val="0"/>
      <w:marTop w:val="0"/>
      <w:marBottom w:val="0"/>
      <w:divBdr>
        <w:top w:val="none" w:sz="0" w:space="0" w:color="auto"/>
        <w:left w:val="none" w:sz="0" w:space="0" w:color="auto"/>
        <w:bottom w:val="none" w:sz="0" w:space="0" w:color="auto"/>
        <w:right w:val="none" w:sz="0" w:space="0" w:color="auto"/>
      </w:divBdr>
    </w:div>
    <w:div w:id="2080978828">
      <w:bodyDiv w:val="1"/>
      <w:marLeft w:val="0"/>
      <w:marRight w:val="0"/>
      <w:marTop w:val="0"/>
      <w:marBottom w:val="0"/>
      <w:divBdr>
        <w:top w:val="none" w:sz="0" w:space="0" w:color="auto"/>
        <w:left w:val="none" w:sz="0" w:space="0" w:color="auto"/>
        <w:bottom w:val="none" w:sz="0" w:space="0" w:color="auto"/>
        <w:right w:val="none" w:sz="0" w:space="0" w:color="auto"/>
      </w:divBdr>
    </w:div>
    <w:div w:id="2086955947">
      <w:bodyDiv w:val="1"/>
      <w:marLeft w:val="0"/>
      <w:marRight w:val="0"/>
      <w:marTop w:val="0"/>
      <w:marBottom w:val="0"/>
      <w:divBdr>
        <w:top w:val="none" w:sz="0" w:space="0" w:color="auto"/>
        <w:left w:val="none" w:sz="0" w:space="0" w:color="auto"/>
        <w:bottom w:val="none" w:sz="0" w:space="0" w:color="auto"/>
        <w:right w:val="none" w:sz="0" w:space="0" w:color="auto"/>
      </w:divBdr>
    </w:div>
    <w:div w:id="2096441076">
      <w:bodyDiv w:val="1"/>
      <w:marLeft w:val="0"/>
      <w:marRight w:val="0"/>
      <w:marTop w:val="0"/>
      <w:marBottom w:val="0"/>
      <w:divBdr>
        <w:top w:val="none" w:sz="0" w:space="0" w:color="auto"/>
        <w:left w:val="none" w:sz="0" w:space="0" w:color="auto"/>
        <w:bottom w:val="none" w:sz="0" w:space="0" w:color="auto"/>
        <w:right w:val="none" w:sz="0" w:space="0" w:color="auto"/>
      </w:divBdr>
    </w:div>
    <w:div w:id="2137676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file:///C:\Projects\srsdk\out\sr110_cm55_fw\sr110_b0_fw_hw\Release\sr110_cm55_fw.elf" TargetMode="External"/><Relationship Id="rId1" Type="http://schemas.openxmlformats.org/officeDocument/2006/relationships/hyperlink" Target="file:///c:\Projects\srsdk\out\sr110_cm55_fw\release\sr110_cm55_fw.el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ustomXml" Target="ink/ink1.xm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microsoft.com/office/2011/relationships/commentsExtended" Target="commentsExtended.xml"/><Relationship Id="rId51" Type="http://schemas.openxmlformats.org/officeDocument/2006/relationships/image" Target="media/image40.png"/><Relationship Id="rId72" Type="http://schemas.openxmlformats.org/officeDocument/2006/relationships/image" Target="media/image61.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docs.docker.com/"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examples/vision_examples/uc_jpeg_preroll/README.md"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8/08/relationships/commentsExtensible" Target="commentsExtensible.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theme" Target="theme/theme1.xml"/><Relationship Id="rId4" Type="http://schemas.openxmlformats.org/officeDocument/2006/relationships/settings" Target="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comments" Target="comment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ink/ink1.xml><?xml version="1.0" encoding="utf-8"?>
<inkml:ink xmlns:inkml="http://www.w3.org/2003/InkML">
  <inkml:definitions/>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F6F84-4EED-437A-9A9E-D2451C760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1631</TotalTime>
  <Pages>43</Pages>
  <Words>5520</Words>
  <Characters>31469</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36916</CharactersWithSpaces>
  <SharedDoc>false</SharedDoc>
  <HLinks>
    <vt:vector size="606" baseType="variant">
      <vt:variant>
        <vt:i4>7340113</vt:i4>
      </vt:variant>
      <vt:variant>
        <vt:i4>759</vt:i4>
      </vt:variant>
      <vt:variant>
        <vt:i4>0</vt:i4>
      </vt:variant>
      <vt:variant>
        <vt:i4>5</vt:i4>
      </vt:variant>
      <vt:variant>
        <vt:lpwstr/>
      </vt:variant>
      <vt:variant>
        <vt:lpwstr>_Download_and_Reset</vt:lpwstr>
      </vt:variant>
      <vt:variant>
        <vt:i4>7340113</vt:i4>
      </vt:variant>
      <vt:variant>
        <vt:i4>753</vt:i4>
      </vt:variant>
      <vt:variant>
        <vt:i4>0</vt:i4>
      </vt:variant>
      <vt:variant>
        <vt:i4>5</vt:i4>
      </vt:variant>
      <vt:variant>
        <vt:lpwstr/>
      </vt:variant>
      <vt:variant>
        <vt:lpwstr>_Download_and_Reset</vt:lpwstr>
      </vt:variant>
      <vt:variant>
        <vt:i4>2621548</vt:i4>
      </vt:variant>
      <vt:variant>
        <vt:i4>642</vt:i4>
      </vt:variant>
      <vt:variant>
        <vt:i4>0</vt:i4>
      </vt:variant>
      <vt:variant>
        <vt:i4>5</vt:i4>
      </vt:variant>
      <vt:variant>
        <vt:lpwstr>http://sjc1uvp-elict08.synaptics.com:7070/</vt:lpwstr>
      </vt:variant>
      <vt:variant>
        <vt:lpwstr/>
      </vt:variant>
      <vt:variant>
        <vt:i4>65553</vt:i4>
      </vt:variant>
      <vt:variant>
        <vt:i4>600</vt:i4>
      </vt:variant>
      <vt:variant>
        <vt:i4>0</vt:i4>
      </vt:variant>
      <vt:variant>
        <vt:i4>5</vt:i4>
      </vt:variant>
      <vt:variant>
        <vt:lpwstr>https://docs.docker.com/</vt:lpwstr>
      </vt:variant>
      <vt:variant>
        <vt:lpwstr/>
      </vt:variant>
      <vt:variant>
        <vt:i4>3670032</vt:i4>
      </vt:variant>
      <vt:variant>
        <vt:i4>585</vt:i4>
      </vt:variant>
      <vt:variant>
        <vt:i4>0</vt:i4>
      </vt:variant>
      <vt:variant>
        <vt:i4>5</vt:i4>
      </vt:variant>
      <vt:variant>
        <vt:lpwstr/>
      </vt:variant>
      <vt:variant>
        <vt:lpwstr>_Steps_to_install</vt:lpwstr>
      </vt:variant>
      <vt:variant>
        <vt:i4>1376306</vt:i4>
      </vt:variant>
      <vt:variant>
        <vt:i4>563</vt:i4>
      </vt:variant>
      <vt:variant>
        <vt:i4>0</vt:i4>
      </vt:variant>
      <vt:variant>
        <vt:i4>5</vt:i4>
      </vt:variant>
      <vt:variant>
        <vt:lpwstr/>
      </vt:variant>
      <vt:variant>
        <vt:lpwstr>_Toc206763060</vt:lpwstr>
      </vt:variant>
      <vt:variant>
        <vt:i4>1441842</vt:i4>
      </vt:variant>
      <vt:variant>
        <vt:i4>557</vt:i4>
      </vt:variant>
      <vt:variant>
        <vt:i4>0</vt:i4>
      </vt:variant>
      <vt:variant>
        <vt:i4>5</vt:i4>
      </vt:variant>
      <vt:variant>
        <vt:lpwstr/>
      </vt:variant>
      <vt:variant>
        <vt:lpwstr>_Toc206763059</vt:lpwstr>
      </vt:variant>
      <vt:variant>
        <vt:i4>1441842</vt:i4>
      </vt:variant>
      <vt:variant>
        <vt:i4>551</vt:i4>
      </vt:variant>
      <vt:variant>
        <vt:i4>0</vt:i4>
      </vt:variant>
      <vt:variant>
        <vt:i4>5</vt:i4>
      </vt:variant>
      <vt:variant>
        <vt:lpwstr/>
      </vt:variant>
      <vt:variant>
        <vt:lpwstr>_Toc206763058</vt:lpwstr>
      </vt:variant>
      <vt:variant>
        <vt:i4>1441842</vt:i4>
      </vt:variant>
      <vt:variant>
        <vt:i4>545</vt:i4>
      </vt:variant>
      <vt:variant>
        <vt:i4>0</vt:i4>
      </vt:variant>
      <vt:variant>
        <vt:i4>5</vt:i4>
      </vt:variant>
      <vt:variant>
        <vt:lpwstr/>
      </vt:variant>
      <vt:variant>
        <vt:lpwstr>_Toc206763057</vt:lpwstr>
      </vt:variant>
      <vt:variant>
        <vt:i4>1441842</vt:i4>
      </vt:variant>
      <vt:variant>
        <vt:i4>539</vt:i4>
      </vt:variant>
      <vt:variant>
        <vt:i4>0</vt:i4>
      </vt:variant>
      <vt:variant>
        <vt:i4>5</vt:i4>
      </vt:variant>
      <vt:variant>
        <vt:lpwstr/>
      </vt:variant>
      <vt:variant>
        <vt:lpwstr>_Toc206763056</vt:lpwstr>
      </vt:variant>
      <vt:variant>
        <vt:i4>1441842</vt:i4>
      </vt:variant>
      <vt:variant>
        <vt:i4>533</vt:i4>
      </vt:variant>
      <vt:variant>
        <vt:i4>0</vt:i4>
      </vt:variant>
      <vt:variant>
        <vt:i4>5</vt:i4>
      </vt:variant>
      <vt:variant>
        <vt:lpwstr/>
      </vt:variant>
      <vt:variant>
        <vt:lpwstr>_Toc206763055</vt:lpwstr>
      </vt:variant>
      <vt:variant>
        <vt:i4>1441842</vt:i4>
      </vt:variant>
      <vt:variant>
        <vt:i4>527</vt:i4>
      </vt:variant>
      <vt:variant>
        <vt:i4>0</vt:i4>
      </vt:variant>
      <vt:variant>
        <vt:i4>5</vt:i4>
      </vt:variant>
      <vt:variant>
        <vt:lpwstr/>
      </vt:variant>
      <vt:variant>
        <vt:lpwstr>_Toc206763054</vt:lpwstr>
      </vt:variant>
      <vt:variant>
        <vt:i4>1441842</vt:i4>
      </vt:variant>
      <vt:variant>
        <vt:i4>521</vt:i4>
      </vt:variant>
      <vt:variant>
        <vt:i4>0</vt:i4>
      </vt:variant>
      <vt:variant>
        <vt:i4>5</vt:i4>
      </vt:variant>
      <vt:variant>
        <vt:lpwstr/>
      </vt:variant>
      <vt:variant>
        <vt:lpwstr>_Toc206763053</vt:lpwstr>
      </vt:variant>
      <vt:variant>
        <vt:i4>1441842</vt:i4>
      </vt:variant>
      <vt:variant>
        <vt:i4>515</vt:i4>
      </vt:variant>
      <vt:variant>
        <vt:i4>0</vt:i4>
      </vt:variant>
      <vt:variant>
        <vt:i4>5</vt:i4>
      </vt:variant>
      <vt:variant>
        <vt:lpwstr/>
      </vt:variant>
      <vt:variant>
        <vt:lpwstr>_Toc206763052</vt:lpwstr>
      </vt:variant>
      <vt:variant>
        <vt:i4>1441842</vt:i4>
      </vt:variant>
      <vt:variant>
        <vt:i4>509</vt:i4>
      </vt:variant>
      <vt:variant>
        <vt:i4>0</vt:i4>
      </vt:variant>
      <vt:variant>
        <vt:i4>5</vt:i4>
      </vt:variant>
      <vt:variant>
        <vt:lpwstr/>
      </vt:variant>
      <vt:variant>
        <vt:lpwstr>_Toc206763051</vt:lpwstr>
      </vt:variant>
      <vt:variant>
        <vt:i4>1441842</vt:i4>
      </vt:variant>
      <vt:variant>
        <vt:i4>503</vt:i4>
      </vt:variant>
      <vt:variant>
        <vt:i4>0</vt:i4>
      </vt:variant>
      <vt:variant>
        <vt:i4>5</vt:i4>
      </vt:variant>
      <vt:variant>
        <vt:lpwstr/>
      </vt:variant>
      <vt:variant>
        <vt:lpwstr>_Toc206763050</vt:lpwstr>
      </vt:variant>
      <vt:variant>
        <vt:i4>1507378</vt:i4>
      </vt:variant>
      <vt:variant>
        <vt:i4>497</vt:i4>
      </vt:variant>
      <vt:variant>
        <vt:i4>0</vt:i4>
      </vt:variant>
      <vt:variant>
        <vt:i4>5</vt:i4>
      </vt:variant>
      <vt:variant>
        <vt:lpwstr/>
      </vt:variant>
      <vt:variant>
        <vt:lpwstr>_Toc206763049</vt:lpwstr>
      </vt:variant>
      <vt:variant>
        <vt:i4>1507378</vt:i4>
      </vt:variant>
      <vt:variant>
        <vt:i4>491</vt:i4>
      </vt:variant>
      <vt:variant>
        <vt:i4>0</vt:i4>
      </vt:variant>
      <vt:variant>
        <vt:i4>5</vt:i4>
      </vt:variant>
      <vt:variant>
        <vt:lpwstr/>
      </vt:variant>
      <vt:variant>
        <vt:lpwstr>_Toc206763048</vt:lpwstr>
      </vt:variant>
      <vt:variant>
        <vt:i4>1507378</vt:i4>
      </vt:variant>
      <vt:variant>
        <vt:i4>485</vt:i4>
      </vt:variant>
      <vt:variant>
        <vt:i4>0</vt:i4>
      </vt:variant>
      <vt:variant>
        <vt:i4>5</vt:i4>
      </vt:variant>
      <vt:variant>
        <vt:lpwstr/>
      </vt:variant>
      <vt:variant>
        <vt:lpwstr>_Toc206763047</vt:lpwstr>
      </vt:variant>
      <vt:variant>
        <vt:i4>1507378</vt:i4>
      </vt:variant>
      <vt:variant>
        <vt:i4>479</vt:i4>
      </vt:variant>
      <vt:variant>
        <vt:i4>0</vt:i4>
      </vt:variant>
      <vt:variant>
        <vt:i4>5</vt:i4>
      </vt:variant>
      <vt:variant>
        <vt:lpwstr/>
      </vt:variant>
      <vt:variant>
        <vt:lpwstr>_Toc206763046</vt:lpwstr>
      </vt:variant>
      <vt:variant>
        <vt:i4>1507378</vt:i4>
      </vt:variant>
      <vt:variant>
        <vt:i4>473</vt:i4>
      </vt:variant>
      <vt:variant>
        <vt:i4>0</vt:i4>
      </vt:variant>
      <vt:variant>
        <vt:i4>5</vt:i4>
      </vt:variant>
      <vt:variant>
        <vt:lpwstr/>
      </vt:variant>
      <vt:variant>
        <vt:lpwstr>_Toc206763045</vt:lpwstr>
      </vt:variant>
      <vt:variant>
        <vt:i4>1507378</vt:i4>
      </vt:variant>
      <vt:variant>
        <vt:i4>467</vt:i4>
      </vt:variant>
      <vt:variant>
        <vt:i4>0</vt:i4>
      </vt:variant>
      <vt:variant>
        <vt:i4>5</vt:i4>
      </vt:variant>
      <vt:variant>
        <vt:lpwstr/>
      </vt:variant>
      <vt:variant>
        <vt:lpwstr>_Toc206763044</vt:lpwstr>
      </vt:variant>
      <vt:variant>
        <vt:i4>1507378</vt:i4>
      </vt:variant>
      <vt:variant>
        <vt:i4>461</vt:i4>
      </vt:variant>
      <vt:variant>
        <vt:i4>0</vt:i4>
      </vt:variant>
      <vt:variant>
        <vt:i4>5</vt:i4>
      </vt:variant>
      <vt:variant>
        <vt:lpwstr/>
      </vt:variant>
      <vt:variant>
        <vt:lpwstr>_Toc206763043</vt:lpwstr>
      </vt:variant>
      <vt:variant>
        <vt:i4>1507378</vt:i4>
      </vt:variant>
      <vt:variant>
        <vt:i4>455</vt:i4>
      </vt:variant>
      <vt:variant>
        <vt:i4>0</vt:i4>
      </vt:variant>
      <vt:variant>
        <vt:i4>5</vt:i4>
      </vt:variant>
      <vt:variant>
        <vt:lpwstr/>
      </vt:variant>
      <vt:variant>
        <vt:lpwstr>_Toc206763042</vt:lpwstr>
      </vt:variant>
      <vt:variant>
        <vt:i4>1507378</vt:i4>
      </vt:variant>
      <vt:variant>
        <vt:i4>449</vt:i4>
      </vt:variant>
      <vt:variant>
        <vt:i4>0</vt:i4>
      </vt:variant>
      <vt:variant>
        <vt:i4>5</vt:i4>
      </vt:variant>
      <vt:variant>
        <vt:lpwstr/>
      </vt:variant>
      <vt:variant>
        <vt:lpwstr>_Toc206763041</vt:lpwstr>
      </vt:variant>
      <vt:variant>
        <vt:i4>1507378</vt:i4>
      </vt:variant>
      <vt:variant>
        <vt:i4>443</vt:i4>
      </vt:variant>
      <vt:variant>
        <vt:i4>0</vt:i4>
      </vt:variant>
      <vt:variant>
        <vt:i4>5</vt:i4>
      </vt:variant>
      <vt:variant>
        <vt:lpwstr/>
      </vt:variant>
      <vt:variant>
        <vt:lpwstr>_Toc206763040</vt:lpwstr>
      </vt:variant>
      <vt:variant>
        <vt:i4>1048626</vt:i4>
      </vt:variant>
      <vt:variant>
        <vt:i4>437</vt:i4>
      </vt:variant>
      <vt:variant>
        <vt:i4>0</vt:i4>
      </vt:variant>
      <vt:variant>
        <vt:i4>5</vt:i4>
      </vt:variant>
      <vt:variant>
        <vt:lpwstr/>
      </vt:variant>
      <vt:variant>
        <vt:lpwstr>_Toc206763039</vt:lpwstr>
      </vt:variant>
      <vt:variant>
        <vt:i4>1048626</vt:i4>
      </vt:variant>
      <vt:variant>
        <vt:i4>431</vt:i4>
      </vt:variant>
      <vt:variant>
        <vt:i4>0</vt:i4>
      </vt:variant>
      <vt:variant>
        <vt:i4>5</vt:i4>
      </vt:variant>
      <vt:variant>
        <vt:lpwstr/>
      </vt:variant>
      <vt:variant>
        <vt:lpwstr>_Toc206763038</vt:lpwstr>
      </vt:variant>
      <vt:variant>
        <vt:i4>1048626</vt:i4>
      </vt:variant>
      <vt:variant>
        <vt:i4>425</vt:i4>
      </vt:variant>
      <vt:variant>
        <vt:i4>0</vt:i4>
      </vt:variant>
      <vt:variant>
        <vt:i4>5</vt:i4>
      </vt:variant>
      <vt:variant>
        <vt:lpwstr/>
      </vt:variant>
      <vt:variant>
        <vt:lpwstr>_Toc206763037</vt:lpwstr>
      </vt:variant>
      <vt:variant>
        <vt:i4>1048626</vt:i4>
      </vt:variant>
      <vt:variant>
        <vt:i4>419</vt:i4>
      </vt:variant>
      <vt:variant>
        <vt:i4>0</vt:i4>
      </vt:variant>
      <vt:variant>
        <vt:i4>5</vt:i4>
      </vt:variant>
      <vt:variant>
        <vt:lpwstr/>
      </vt:variant>
      <vt:variant>
        <vt:lpwstr>_Toc206763036</vt:lpwstr>
      </vt:variant>
      <vt:variant>
        <vt:i4>1048626</vt:i4>
      </vt:variant>
      <vt:variant>
        <vt:i4>413</vt:i4>
      </vt:variant>
      <vt:variant>
        <vt:i4>0</vt:i4>
      </vt:variant>
      <vt:variant>
        <vt:i4>5</vt:i4>
      </vt:variant>
      <vt:variant>
        <vt:lpwstr/>
      </vt:variant>
      <vt:variant>
        <vt:lpwstr>_Toc206763035</vt:lpwstr>
      </vt:variant>
      <vt:variant>
        <vt:i4>1048626</vt:i4>
      </vt:variant>
      <vt:variant>
        <vt:i4>407</vt:i4>
      </vt:variant>
      <vt:variant>
        <vt:i4>0</vt:i4>
      </vt:variant>
      <vt:variant>
        <vt:i4>5</vt:i4>
      </vt:variant>
      <vt:variant>
        <vt:lpwstr/>
      </vt:variant>
      <vt:variant>
        <vt:lpwstr>_Toc206763034</vt:lpwstr>
      </vt:variant>
      <vt:variant>
        <vt:i4>1048626</vt:i4>
      </vt:variant>
      <vt:variant>
        <vt:i4>401</vt:i4>
      </vt:variant>
      <vt:variant>
        <vt:i4>0</vt:i4>
      </vt:variant>
      <vt:variant>
        <vt:i4>5</vt:i4>
      </vt:variant>
      <vt:variant>
        <vt:lpwstr/>
      </vt:variant>
      <vt:variant>
        <vt:lpwstr>_Toc206763033</vt:lpwstr>
      </vt:variant>
      <vt:variant>
        <vt:i4>1048626</vt:i4>
      </vt:variant>
      <vt:variant>
        <vt:i4>395</vt:i4>
      </vt:variant>
      <vt:variant>
        <vt:i4>0</vt:i4>
      </vt:variant>
      <vt:variant>
        <vt:i4>5</vt:i4>
      </vt:variant>
      <vt:variant>
        <vt:lpwstr/>
      </vt:variant>
      <vt:variant>
        <vt:lpwstr>_Toc206763032</vt:lpwstr>
      </vt:variant>
      <vt:variant>
        <vt:i4>1048626</vt:i4>
      </vt:variant>
      <vt:variant>
        <vt:i4>389</vt:i4>
      </vt:variant>
      <vt:variant>
        <vt:i4>0</vt:i4>
      </vt:variant>
      <vt:variant>
        <vt:i4>5</vt:i4>
      </vt:variant>
      <vt:variant>
        <vt:lpwstr/>
      </vt:variant>
      <vt:variant>
        <vt:lpwstr>_Toc206763031</vt:lpwstr>
      </vt:variant>
      <vt:variant>
        <vt:i4>1048626</vt:i4>
      </vt:variant>
      <vt:variant>
        <vt:i4>383</vt:i4>
      </vt:variant>
      <vt:variant>
        <vt:i4>0</vt:i4>
      </vt:variant>
      <vt:variant>
        <vt:i4>5</vt:i4>
      </vt:variant>
      <vt:variant>
        <vt:lpwstr/>
      </vt:variant>
      <vt:variant>
        <vt:lpwstr>_Toc206763030</vt:lpwstr>
      </vt:variant>
      <vt:variant>
        <vt:i4>1114162</vt:i4>
      </vt:variant>
      <vt:variant>
        <vt:i4>377</vt:i4>
      </vt:variant>
      <vt:variant>
        <vt:i4>0</vt:i4>
      </vt:variant>
      <vt:variant>
        <vt:i4>5</vt:i4>
      </vt:variant>
      <vt:variant>
        <vt:lpwstr/>
      </vt:variant>
      <vt:variant>
        <vt:lpwstr>_Toc206763029</vt:lpwstr>
      </vt:variant>
      <vt:variant>
        <vt:i4>1114162</vt:i4>
      </vt:variant>
      <vt:variant>
        <vt:i4>371</vt:i4>
      </vt:variant>
      <vt:variant>
        <vt:i4>0</vt:i4>
      </vt:variant>
      <vt:variant>
        <vt:i4>5</vt:i4>
      </vt:variant>
      <vt:variant>
        <vt:lpwstr/>
      </vt:variant>
      <vt:variant>
        <vt:lpwstr>_Toc206763028</vt:lpwstr>
      </vt:variant>
      <vt:variant>
        <vt:i4>1114162</vt:i4>
      </vt:variant>
      <vt:variant>
        <vt:i4>365</vt:i4>
      </vt:variant>
      <vt:variant>
        <vt:i4>0</vt:i4>
      </vt:variant>
      <vt:variant>
        <vt:i4>5</vt:i4>
      </vt:variant>
      <vt:variant>
        <vt:lpwstr/>
      </vt:variant>
      <vt:variant>
        <vt:lpwstr>_Toc206763027</vt:lpwstr>
      </vt:variant>
      <vt:variant>
        <vt:i4>1114162</vt:i4>
      </vt:variant>
      <vt:variant>
        <vt:i4>359</vt:i4>
      </vt:variant>
      <vt:variant>
        <vt:i4>0</vt:i4>
      </vt:variant>
      <vt:variant>
        <vt:i4>5</vt:i4>
      </vt:variant>
      <vt:variant>
        <vt:lpwstr/>
      </vt:variant>
      <vt:variant>
        <vt:lpwstr>_Toc206763026</vt:lpwstr>
      </vt:variant>
      <vt:variant>
        <vt:i4>1114162</vt:i4>
      </vt:variant>
      <vt:variant>
        <vt:i4>353</vt:i4>
      </vt:variant>
      <vt:variant>
        <vt:i4>0</vt:i4>
      </vt:variant>
      <vt:variant>
        <vt:i4>5</vt:i4>
      </vt:variant>
      <vt:variant>
        <vt:lpwstr/>
      </vt:variant>
      <vt:variant>
        <vt:lpwstr>_Toc206763025</vt:lpwstr>
      </vt:variant>
      <vt:variant>
        <vt:i4>1114162</vt:i4>
      </vt:variant>
      <vt:variant>
        <vt:i4>347</vt:i4>
      </vt:variant>
      <vt:variant>
        <vt:i4>0</vt:i4>
      </vt:variant>
      <vt:variant>
        <vt:i4>5</vt:i4>
      </vt:variant>
      <vt:variant>
        <vt:lpwstr/>
      </vt:variant>
      <vt:variant>
        <vt:lpwstr>_Toc206763024</vt:lpwstr>
      </vt:variant>
      <vt:variant>
        <vt:i4>1114162</vt:i4>
      </vt:variant>
      <vt:variant>
        <vt:i4>341</vt:i4>
      </vt:variant>
      <vt:variant>
        <vt:i4>0</vt:i4>
      </vt:variant>
      <vt:variant>
        <vt:i4>5</vt:i4>
      </vt:variant>
      <vt:variant>
        <vt:lpwstr/>
      </vt:variant>
      <vt:variant>
        <vt:lpwstr>_Toc206763023</vt:lpwstr>
      </vt:variant>
      <vt:variant>
        <vt:i4>1114162</vt:i4>
      </vt:variant>
      <vt:variant>
        <vt:i4>335</vt:i4>
      </vt:variant>
      <vt:variant>
        <vt:i4>0</vt:i4>
      </vt:variant>
      <vt:variant>
        <vt:i4>5</vt:i4>
      </vt:variant>
      <vt:variant>
        <vt:lpwstr/>
      </vt:variant>
      <vt:variant>
        <vt:lpwstr>_Toc206763022</vt:lpwstr>
      </vt:variant>
      <vt:variant>
        <vt:i4>1114162</vt:i4>
      </vt:variant>
      <vt:variant>
        <vt:i4>329</vt:i4>
      </vt:variant>
      <vt:variant>
        <vt:i4>0</vt:i4>
      </vt:variant>
      <vt:variant>
        <vt:i4>5</vt:i4>
      </vt:variant>
      <vt:variant>
        <vt:lpwstr/>
      </vt:variant>
      <vt:variant>
        <vt:lpwstr>_Toc206763021</vt:lpwstr>
      </vt:variant>
      <vt:variant>
        <vt:i4>1114162</vt:i4>
      </vt:variant>
      <vt:variant>
        <vt:i4>323</vt:i4>
      </vt:variant>
      <vt:variant>
        <vt:i4>0</vt:i4>
      </vt:variant>
      <vt:variant>
        <vt:i4>5</vt:i4>
      </vt:variant>
      <vt:variant>
        <vt:lpwstr/>
      </vt:variant>
      <vt:variant>
        <vt:lpwstr>_Toc206763020</vt:lpwstr>
      </vt:variant>
      <vt:variant>
        <vt:i4>1179698</vt:i4>
      </vt:variant>
      <vt:variant>
        <vt:i4>317</vt:i4>
      </vt:variant>
      <vt:variant>
        <vt:i4>0</vt:i4>
      </vt:variant>
      <vt:variant>
        <vt:i4>5</vt:i4>
      </vt:variant>
      <vt:variant>
        <vt:lpwstr/>
      </vt:variant>
      <vt:variant>
        <vt:lpwstr>_Toc206763019</vt:lpwstr>
      </vt:variant>
      <vt:variant>
        <vt:i4>1179698</vt:i4>
      </vt:variant>
      <vt:variant>
        <vt:i4>311</vt:i4>
      </vt:variant>
      <vt:variant>
        <vt:i4>0</vt:i4>
      </vt:variant>
      <vt:variant>
        <vt:i4>5</vt:i4>
      </vt:variant>
      <vt:variant>
        <vt:lpwstr/>
      </vt:variant>
      <vt:variant>
        <vt:lpwstr>_Toc206763018</vt:lpwstr>
      </vt:variant>
      <vt:variant>
        <vt:i4>1179698</vt:i4>
      </vt:variant>
      <vt:variant>
        <vt:i4>305</vt:i4>
      </vt:variant>
      <vt:variant>
        <vt:i4>0</vt:i4>
      </vt:variant>
      <vt:variant>
        <vt:i4>5</vt:i4>
      </vt:variant>
      <vt:variant>
        <vt:lpwstr/>
      </vt:variant>
      <vt:variant>
        <vt:lpwstr>_Toc206763017</vt:lpwstr>
      </vt:variant>
      <vt:variant>
        <vt:i4>1179698</vt:i4>
      </vt:variant>
      <vt:variant>
        <vt:i4>299</vt:i4>
      </vt:variant>
      <vt:variant>
        <vt:i4>0</vt:i4>
      </vt:variant>
      <vt:variant>
        <vt:i4>5</vt:i4>
      </vt:variant>
      <vt:variant>
        <vt:lpwstr/>
      </vt:variant>
      <vt:variant>
        <vt:lpwstr>_Toc206763016</vt:lpwstr>
      </vt:variant>
      <vt:variant>
        <vt:i4>1179698</vt:i4>
      </vt:variant>
      <vt:variant>
        <vt:i4>293</vt:i4>
      </vt:variant>
      <vt:variant>
        <vt:i4>0</vt:i4>
      </vt:variant>
      <vt:variant>
        <vt:i4>5</vt:i4>
      </vt:variant>
      <vt:variant>
        <vt:lpwstr/>
      </vt:variant>
      <vt:variant>
        <vt:lpwstr>_Toc206763015</vt:lpwstr>
      </vt:variant>
      <vt:variant>
        <vt:i4>1179698</vt:i4>
      </vt:variant>
      <vt:variant>
        <vt:i4>287</vt:i4>
      </vt:variant>
      <vt:variant>
        <vt:i4>0</vt:i4>
      </vt:variant>
      <vt:variant>
        <vt:i4>5</vt:i4>
      </vt:variant>
      <vt:variant>
        <vt:lpwstr/>
      </vt:variant>
      <vt:variant>
        <vt:lpwstr>_Toc206763014</vt:lpwstr>
      </vt:variant>
      <vt:variant>
        <vt:i4>1179698</vt:i4>
      </vt:variant>
      <vt:variant>
        <vt:i4>281</vt:i4>
      </vt:variant>
      <vt:variant>
        <vt:i4>0</vt:i4>
      </vt:variant>
      <vt:variant>
        <vt:i4>5</vt:i4>
      </vt:variant>
      <vt:variant>
        <vt:lpwstr/>
      </vt:variant>
      <vt:variant>
        <vt:lpwstr>_Toc206763013</vt:lpwstr>
      </vt:variant>
      <vt:variant>
        <vt:i4>1179698</vt:i4>
      </vt:variant>
      <vt:variant>
        <vt:i4>275</vt:i4>
      </vt:variant>
      <vt:variant>
        <vt:i4>0</vt:i4>
      </vt:variant>
      <vt:variant>
        <vt:i4>5</vt:i4>
      </vt:variant>
      <vt:variant>
        <vt:lpwstr/>
      </vt:variant>
      <vt:variant>
        <vt:lpwstr>_Toc206763012</vt:lpwstr>
      </vt:variant>
      <vt:variant>
        <vt:i4>1179698</vt:i4>
      </vt:variant>
      <vt:variant>
        <vt:i4>269</vt:i4>
      </vt:variant>
      <vt:variant>
        <vt:i4>0</vt:i4>
      </vt:variant>
      <vt:variant>
        <vt:i4>5</vt:i4>
      </vt:variant>
      <vt:variant>
        <vt:lpwstr/>
      </vt:variant>
      <vt:variant>
        <vt:lpwstr>_Toc206763011</vt:lpwstr>
      </vt:variant>
      <vt:variant>
        <vt:i4>1179698</vt:i4>
      </vt:variant>
      <vt:variant>
        <vt:i4>263</vt:i4>
      </vt:variant>
      <vt:variant>
        <vt:i4>0</vt:i4>
      </vt:variant>
      <vt:variant>
        <vt:i4>5</vt:i4>
      </vt:variant>
      <vt:variant>
        <vt:lpwstr/>
      </vt:variant>
      <vt:variant>
        <vt:lpwstr>_Toc206763010</vt:lpwstr>
      </vt:variant>
      <vt:variant>
        <vt:i4>1245234</vt:i4>
      </vt:variant>
      <vt:variant>
        <vt:i4>257</vt:i4>
      </vt:variant>
      <vt:variant>
        <vt:i4>0</vt:i4>
      </vt:variant>
      <vt:variant>
        <vt:i4>5</vt:i4>
      </vt:variant>
      <vt:variant>
        <vt:lpwstr/>
      </vt:variant>
      <vt:variant>
        <vt:lpwstr>_Toc206763009</vt:lpwstr>
      </vt:variant>
      <vt:variant>
        <vt:i4>1245234</vt:i4>
      </vt:variant>
      <vt:variant>
        <vt:i4>251</vt:i4>
      </vt:variant>
      <vt:variant>
        <vt:i4>0</vt:i4>
      </vt:variant>
      <vt:variant>
        <vt:i4>5</vt:i4>
      </vt:variant>
      <vt:variant>
        <vt:lpwstr/>
      </vt:variant>
      <vt:variant>
        <vt:lpwstr>_Toc206763008</vt:lpwstr>
      </vt:variant>
      <vt:variant>
        <vt:i4>1245234</vt:i4>
      </vt:variant>
      <vt:variant>
        <vt:i4>245</vt:i4>
      </vt:variant>
      <vt:variant>
        <vt:i4>0</vt:i4>
      </vt:variant>
      <vt:variant>
        <vt:i4>5</vt:i4>
      </vt:variant>
      <vt:variant>
        <vt:lpwstr/>
      </vt:variant>
      <vt:variant>
        <vt:lpwstr>_Toc206763007</vt:lpwstr>
      </vt:variant>
      <vt:variant>
        <vt:i4>1245234</vt:i4>
      </vt:variant>
      <vt:variant>
        <vt:i4>239</vt:i4>
      </vt:variant>
      <vt:variant>
        <vt:i4>0</vt:i4>
      </vt:variant>
      <vt:variant>
        <vt:i4>5</vt:i4>
      </vt:variant>
      <vt:variant>
        <vt:lpwstr/>
      </vt:variant>
      <vt:variant>
        <vt:lpwstr>_Toc206763006</vt:lpwstr>
      </vt:variant>
      <vt:variant>
        <vt:i4>1245234</vt:i4>
      </vt:variant>
      <vt:variant>
        <vt:i4>233</vt:i4>
      </vt:variant>
      <vt:variant>
        <vt:i4>0</vt:i4>
      </vt:variant>
      <vt:variant>
        <vt:i4>5</vt:i4>
      </vt:variant>
      <vt:variant>
        <vt:lpwstr/>
      </vt:variant>
      <vt:variant>
        <vt:lpwstr>_Toc206763005</vt:lpwstr>
      </vt:variant>
      <vt:variant>
        <vt:i4>1245234</vt:i4>
      </vt:variant>
      <vt:variant>
        <vt:i4>227</vt:i4>
      </vt:variant>
      <vt:variant>
        <vt:i4>0</vt:i4>
      </vt:variant>
      <vt:variant>
        <vt:i4>5</vt:i4>
      </vt:variant>
      <vt:variant>
        <vt:lpwstr/>
      </vt:variant>
      <vt:variant>
        <vt:lpwstr>_Toc206763004</vt:lpwstr>
      </vt:variant>
      <vt:variant>
        <vt:i4>1245234</vt:i4>
      </vt:variant>
      <vt:variant>
        <vt:i4>221</vt:i4>
      </vt:variant>
      <vt:variant>
        <vt:i4>0</vt:i4>
      </vt:variant>
      <vt:variant>
        <vt:i4>5</vt:i4>
      </vt:variant>
      <vt:variant>
        <vt:lpwstr/>
      </vt:variant>
      <vt:variant>
        <vt:lpwstr>_Toc206763003</vt:lpwstr>
      </vt:variant>
      <vt:variant>
        <vt:i4>1245234</vt:i4>
      </vt:variant>
      <vt:variant>
        <vt:i4>215</vt:i4>
      </vt:variant>
      <vt:variant>
        <vt:i4>0</vt:i4>
      </vt:variant>
      <vt:variant>
        <vt:i4>5</vt:i4>
      </vt:variant>
      <vt:variant>
        <vt:lpwstr/>
      </vt:variant>
      <vt:variant>
        <vt:lpwstr>_Toc206763002</vt:lpwstr>
      </vt:variant>
      <vt:variant>
        <vt:i4>1245234</vt:i4>
      </vt:variant>
      <vt:variant>
        <vt:i4>209</vt:i4>
      </vt:variant>
      <vt:variant>
        <vt:i4>0</vt:i4>
      </vt:variant>
      <vt:variant>
        <vt:i4>5</vt:i4>
      </vt:variant>
      <vt:variant>
        <vt:lpwstr/>
      </vt:variant>
      <vt:variant>
        <vt:lpwstr>_Toc206763001</vt:lpwstr>
      </vt:variant>
      <vt:variant>
        <vt:i4>1245234</vt:i4>
      </vt:variant>
      <vt:variant>
        <vt:i4>203</vt:i4>
      </vt:variant>
      <vt:variant>
        <vt:i4>0</vt:i4>
      </vt:variant>
      <vt:variant>
        <vt:i4>5</vt:i4>
      </vt:variant>
      <vt:variant>
        <vt:lpwstr/>
      </vt:variant>
      <vt:variant>
        <vt:lpwstr>_Toc206763000</vt:lpwstr>
      </vt:variant>
      <vt:variant>
        <vt:i4>1769531</vt:i4>
      </vt:variant>
      <vt:variant>
        <vt:i4>197</vt:i4>
      </vt:variant>
      <vt:variant>
        <vt:i4>0</vt:i4>
      </vt:variant>
      <vt:variant>
        <vt:i4>5</vt:i4>
      </vt:variant>
      <vt:variant>
        <vt:lpwstr/>
      </vt:variant>
      <vt:variant>
        <vt:lpwstr>_Toc206762999</vt:lpwstr>
      </vt:variant>
      <vt:variant>
        <vt:i4>1769531</vt:i4>
      </vt:variant>
      <vt:variant>
        <vt:i4>191</vt:i4>
      </vt:variant>
      <vt:variant>
        <vt:i4>0</vt:i4>
      </vt:variant>
      <vt:variant>
        <vt:i4>5</vt:i4>
      </vt:variant>
      <vt:variant>
        <vt:lpwstr/>
      </vt:variant>
      <vt:variant>
        <vt:lpwstr>_Toc206762998</vt:lpwstr>
      </vt:variant>
      <vt:variant>
        <vt:i4>1769531</vt:i4>
      </vt:variant>
      <vt:variant>
        <vt:i4>185</vt:i4>
      </vt:variant>
      <vt:variant>
        <vt:i4>0</vt:i4>
      </vt:variant>
      <vt:variant>
        <vt:i4>5</vt:i4>
      </vt:variant>
      <vt:variant>
        <vt:lpwstr/>
      </vt:variant>
      <vt:variant>
        <vt:lpwstr>_Toc206762997</vt:lpwstr>
      </vt:variant>
      <vt:variant>
        <vt:i4>1769531</vt:i4>
      </vt:variant>
      <vt:variant>
        <vt:i4>179</vt:i4>
      </vt:variant>
      <vt:variant>
        <vt:i4>0</vt:i4>
      </vt:variant>
      <vt:variant>
        <vt:i4>5</vt:i4>
      </vt:variant>
      <vt:variant>
        <vt:lpwstr/>
      </vt:variant>
      <vt:variant>
        <vt:lpwstr>_Toc206762996</vt:lpwstr>
      </vt:variant>
      <vt:variant>
        <vt:i4>1769531</vt:i4>
      </vt:variant>
      <vt:variant>
        <vt:i4>173</vt:i4>
      </vt:variant>
      <vt:variant>
        <vt:i4>0</vt:i4>
      </vt:variant>
      <vt:variant>
        <vt:i4>5</vt:i4>
      </vt:variant>
      <vt:variant>
        <vt:lpwstr/>
      </vt:variant>
      <vt:variant>
        <vt:lpwstr>_Toc206762995</vt:lpwstr>
      </vt:variant>
      <vt:variant>
        <vt:i4>1179700</vt:i4>
      </vt:variant>
      <vt:variant>
        <vt:i4>164</vt:i4>
      </vt:variant>
      <vt:variant>
        <vt:i4>0</vt:i4>
      </vt:variant>
      <vt:variant>
        <vt:i4>5</vt:i4>
      </vt:variant>
      <vt:variant>
        <vt:lpwstr/>
      </vt:variant>
      <vt:variant>
        <vt:lpwstr>_Toc206760627</vt:lpwstr>
      </vt:variant>
      <vt:variant>
        <vt:i4>1179700</vt:i4>
      </vt:variant>
      <vt:variant>
        <vt:i4>158</vt:i4>
      </vt:variant>
      <vt:variant>
        <vt:i4>0</vt:i4>
      </vt:variant>
      <vt:variant>
        <vt:i4>5</vt:i4>
      </vt:variant>
      <vt:variant>
        <vt:lpwstr/>
      </vt:variant>
      <vt:variant>
        <vt:lpwstr>_Toc206760626</vt:lpwstr>
      </vt:variant>
      <vt:variant>
        <vt:i4>1179700</vt:i4>
      </vt:variant>
      <vt:variant>
        <vt:i4>152</vt:i4>
      </vt:variant>
      <vt:variant>
        <vt:i4>0</vt:i4>
      </vt:variant>
      <vt:variant>
        <vt:i4>5</vt:i4>
      </vt:variant>
      <vt:variant>
        <vt:lpwstr/>
      </vt:variant>
      <vt:variant>
        <vt:lpwstr>_Toc206760625</vt:lpwstr>
      </vt:variant>
      <vt:variant>
        <vt:i4>1179700</vt:i4>
      </vt:variant>
      <vt:variant>
        <vt:i4>146</vt:i4>
      </vt:variant>
      <vt:variant>
        <vt:i4>0</vt:i4>
      </vt:variant>
      <vt:variant>
        <vt:i4>5</vt:i4>
      </vt:variant>
      <vt:variant>
        <vt:lpwstr/>
      </vt:variant>
      <vt:variant>
        <vt:lpwstr>_Toc206760624</vt:lpwstr>
      </vt:variant>
      <vt:variant>
        <vt:i4>1179700</vt:i4>
      </vt:variant>
      <vt:variant>
        <vt:i4>140</vt:i4>
      </vt:variant>
      <vt:variant>
        <vt:i4>0</vt:i4>
      </vt:variant>
      <vt:variant>
        <vt:i4>5</vt:i4>
      </vt:variant>
      <vt:variant>
        <vt:lpwstr/>
      </vt:variant>
      <vt:variant>
        <vt:lpwstr>_Toc206760623</vt:lpwstr>
      </vt:variant>
      <vt:variant>
        <vt:i4>1179700</vt:i4>
      </vt:variant>
      <vt:variant>
        <vt:i4>134</vt:i4>
      </vt:variant>
      <vt:variant>
        <vt:i4>0</vt:i4>
      </vt:variant>
      <vt:variant>
        <vt:i4>5</vt:i4>
      </vt:variant>
      <vt:variant>
        <vt:lpwstr/>
      </vt:variant>
      <vt:variant>
        <vt:lpwstr>_Toc206760622</vt:lpwstr>
      </vt:variant>
      <vt:variant>
        <vt:i4>1179700</vt:i4>
      </vt:variant>
      <vt:variant>
        <vt:i4>128</vt:i4>
      </vt:variant>
      <vt:variant>
        <vt:i4>0</vt:i4>
      </vt:variant>
      <vt:variant>
        <vt:i4>5</vt:i4>
      </vt:variant>
      <vt:variant>
        <vt:lpwstr/>
      </vt:variant>
      <vt:variant>
        <vt:lpwstr>_Toc206760621</vt:lpwstr>
      </vt:variant>
      <vt:variant>
        <vt:i4>1179700</vt:i4>
      </vt:variant>
      <vt:variant>
        <vt:i4>122</vt:i4>
      </vt:variant>
      <vt:variant>
        <vt:i4>0</vt:i4>
      </vt:variant>
      <vt:variant>
        <vt:i4>5</vt:i4>
      </vt:variant>
      <vt:variant>
        <vt:lpwstr/>
      </vt:variant>
      <vt:variant>
        <vt:lpwstr>_Toc206760620</vt:lpwstr>
      </vt:variant>
      <vt:variant>
        <vt:i4>1114164</vt:i4>
      </vt:variant>
      <vt:variant>
        <vt:i4>116</vt:i4>
      </vt:variant>
      <vt:variant>
        <vt:i4>0</vt:i4>
      </vt:variant>
      <vt:variant>
        <vt:i4>5</vt:i4>
      </vt:variant>
      <vt:variant>
        <vt:lpwstr/>
      </vt:variant>
      <vt:variant>
        <vt:lpwstr>_Toc206760619</vt:lpwstr>
      </vt:variant>
      <vt:variant>
        <vt:i4>1114164</vt:i4>
      </vt:variant>
      <vt:variant>
        <vt:i4>110</vt:i4>
      </vt:variant>
      <vt:variant>
        <vt:i4>0</vt:i4>
      </vt:variant>
      <vt:variant>
        <vt:i4>5</vt:i4>
      </vt:variant>
      <vt:variant>
        <vt:lpwstr/>
      </vt:variant>
      <vt:variant>
        <vt:lpwstr>_Toc206760618</vt:lpwstr>
      </vt:variant>
      <vt:variant>
        <vt:i4>1114164</vt:i4>
      </vt:variant>
      <vt:variant>
        <vt:i4>104</vt:i4>
      </vt:variant>
      <vt:variant>
        <vt:i4>0</vt:i4>
      </vt:variant>
      <vt:variant>
        <vt:i4>5</vt:i4>
      </vt:variant>
      <vt:variant>
        <vt:lpwstr/>
      </vt:variant>
      <vt:variant>
        <vt:lpwstr>_Toc206760617</vt:lpwstr>
      </vt:variant>
      <vt:variant>
        <vt:i4>1114164</vt:i4>
      </vt:variant>
      <vt:variant>
        <vt:i4>98</vt:i4>
      </vt:variant>
      <vt:variant>
        <vt:i4>0</vt:i4>
      </vt:variant>
      <vt:variant>
        <vt:i4>5</vt:i4>
      </vt:variant>
      <vt:variant>
        <vt:lpwstr/>
      </vt:variant>
      <vt:variant>
        <vt:lpwstr>_Toc206760616</vt:lpwstr>
      </vt:variant>
      <vt:variant>
        <vt:i4>1114164</vt:i4>
      </vt:variant>
      <vt:variant>
        <vt:i4>92</vt:i4>
      </vt:variant>
      <vt:variant>
        <vt:i4>0</vt:i4>
      </vt:variant>
      <vt:variant>
        <vt:i4>5</vt:i4>
      </vt:variant>
      <vt:variant>
        <vt:lpwstr/>
      </vt:variant>
      <vt:variant>
        <vt:lpwstr>_Toc206760615</vt:lpwstr>
      </vt:variant>
      <vt:variant>
        <vt:i4>1114164</vt:i4>
      </vt:variant>
      <vt:variant>
        <vt:i4>86</vt:i4>
      </vt:variant>
      <vt:variant>
        <vt:i4>0</vt:i4>
      </vt:variant>
      <vt:variant>
        <vt:i4>5</vt:i4>
      </vt:variant>
      <vt:variant>
        <vt:lpwstr/>
      </vt:variant>
      <vt:variant>
        <vt:lpwstr>_Toc206760614</vt:lpwstr>
      </vt:variant>
      <vt:variant>
        <vt:i4>1114164</vt:i4>
      </vt:variant>
      <vt:variant>
        <vt:i4>80</vt:i4>
      </vt:variant>
      <vt:variant>
        <vt:i4>0</vt:i4>
      </vt:variant>
      <vt:variant>
        <vt:i4>5</vt:i4>
      </vt:variant>
      <vt:variant>
        <vt:lpwstr/>
      </vt:variant>
      <vt:variant>
        <vt:lpwstr>_Toc206760613</vt:lpwstr>
      </vt:variant>
      <vt:variant>
        <vt:i4>1114164</vt:i4>
      </vt:variant>
      <vt:variant>
        <vt:i4>74</vt:i4>
      </vt:variant>
      <vt:variant>
        <vt:i4>0</vt:i4>
      </vt:variant>
      <vt:variant>
        <vt:i4>5</vt:i4>
      </vt:variant>
      <vt:variant>
        <vt:lpwstr/>
      </vt:variant>
      <vt:variant>
        <vt:lpwstr>_Toc206760612</vt:lpwstr>
      </vt:variant>
      <vt:variant>
        <vt:i4>1114164</vt:i4>
      </vt:variant>
      <vt:variant>
        <vt:i4>68</vt:i4>
      </vt:variant>
      <vt:variant>
        <vt:i4>0</vt:i4>
      </vt:variant>
      <vt:variant>
        <vt:i4>5</vt:i4>
      </vt:variant>
      <vt:variant>
        <vt:lpwstr/>
      </vt:variant>
      <vt:variant>
        <vt:lpwstr>_Toc206760611</vt:lpwstr>
      </vt:variant>
      <vt:variant>
        <vt:i4>1114164</vt:i4>
      </vt:variant>
      <vt:variant>
        <vt:i4>62</vt:i4>
      </vt:variant>
      <vt:variant>
        <vt:i4>0</vt:i4>
      </vt:variant>
      <vt:variant>
        <vt:i4>5</vt:i4>
      </vt:variant>
      <vt:variant>
        <vt:lpwstr/>
      </vt:variant>
      <vt:variant>
        <vt:lpwstr>_Toc206760610</vt:lpwstr>
      </vt:variant>
      <vt:variant>
        <vt:i4>1048628</vt:i4>
      </vt:variant>
      <vt:variant>
        <vt:i4>56</vt:i4>
      </vt:variant>
      <vt:variant>
        <vt:i4>0</vt:i4>
      </vt:variant>
      <vt:variant>
        <vt:i4>5</vt:i4>
      </vt:variant>
      <vt:variant>
        <vt:lpwstr/>
      </vt:variant>
      <vt:variant>
        <vt:lpwstr>_Toc206760609</vt:lpwstr>
      </vt:variant>
      <vt:variant>
        <vt:i4>1048628</vt:i4>
      </vt:variant>
      <vt:variant>
        <vt:i4>50</vt:i4>
      </vt:variant>
      <vt:variant>
        <vt:i4>0</vt:i4>
      </vt:variant>
      <vt:variant>
        <vt:i4>5</vt:i4>
      </vt:variant>
      <vt:variant>
        <vt:lpwstr/>
      </vt:variant>
      <vt:variant>
        <vt:lpwstr>_Toc206760608</vt:lpwstr>
      </vt:variant>
      <vt:variant>
        <vt:i4>1048628</vt:i4>
      </vt:variant>
      <vt:variant>
        <vt:i4>44</vt:i4>
      </vt:variant>
      <vt:variant>
        <vt:i4>0</vt:i4>
      </vt:variant>
      <vt:variant>
        <vt:i4>5</vt:i4>
      </vt:variant>
      <vt:variant>
        <vt:lpwstr/>
      </vt:variant>
      <vt:variant>
        <vt:lpwstr>_Toc206760607</vt:lpwstr>
      </vt:variant>
      <vt:variant>
        <vt:i4>1048628</vt:i4>
      </vt:variant>
      <vt:variant>
        <vt:i4>38</vt:i4>
      </vt:variant>
      <vt:variant>
        <vt:i4>0</vt:i4>
      </vt:variant>
      <vt:variant>
        <vt:i4>5</vt:i4>
      </vt:variant>
      <vt:variant>
        <vt:lpwstr/>
      </vt:variant>
      <vt:variant>
        <vt:lpwstr>_Toc206760606</vt:lpwstr>
      </vt:variant>
      <vt:variant>
        <vt:i4>1048628</vt:i4>
      </vt:variant>
      <vt:variant>
        <vt:i4>32</vt:i4>
      </vt:variant>
      <vt:variant>
        <vt:i4>0</vt:i4>
      </vt:variant>
      <vt:variant>
        <vt:i4>5</vt:i4>
      </vt:variant>
      <vt:variant>
        <vt:lpwstr/>
      </vt:variant>
      <vt:variant>
        <vt:lpwstr>_Toc206760605</vt:lpwstr>
      </vt:variant>
      <vt:variant>
        <vt:i4>1048628</vt:i4>
      </vt:variant>
      <vt:variant>
        <vt:i4>26</vt:i4>
      </vt:variant>
      <vt:variant>
        <vt:i4>0</vt:i4>
      </vt:variant>
      <vt:variant>
        <vt:i4>5</vt:i4>
      </vt:variant>
      <vt:variant>
        <vt:lpwstr/>
      </vt:variant>
      <vt:variant>
        <vt:lpwstr>_Toc206760604</vt:lpwstr>
      </vt:variant>
      <vt:variant>
        <vt:i4>1048628</vt:i4>
      </vt:variant>
      <vt:variant>
        <vt:i4>20</vt:i4>
      </vt:variant>
      <vt:variant>
        <vt:i4>0</vt:i4>
      </vt:variant>
      <vt:variant>
        <vt:i4>5</vt:i4>
      </vt:variant>
      <vt:variant>
        <vt:lpwstr/>
      </vt:variant>
      <vt:variant>
        <vt:lpwstr>_Toc206760603</vt:lpwstr>
      </vt:variant>
      <vt:variant>
        <vt:i4>1048628</vt:i4>
      </vt:variant>
      <vt:variant>
        <vt:i4>14</vt:i4>
      </vt:variant>
      <vt:variant>
        <vt:i4>0</vt:i4>
      </vt:variant>
      <vt:variant>
        <vt:i4>5</vt:i4>
      </vt:variant>
      <vt:variant>
        <vt:lpwstr/>
      </vt:variant>
      <vt:variant>
        <vt:lpwstr>_Toc206760602</vt:lpwstr>
      </vt:variant>
      <vt:variant>
        <vt:i4>1048628</vt:i4>
      </vt:variant>
      <vt:variant>
        <vt:i4>8</vt:i4>
      </vt:variant>
      <vt:variant>
        <vt:i4>0</vt:i4>
      </vt:variant>
      <vt:variant>
        <vt:i4>5</vt:i4>
      </vt:variant>
      <vt:variant>
        <vt:lpwstr/>
      </vt:variant>
      <vt:variant>
        <vt:lpwstr>_Toc206760601</vt:lpwstr>
      </vt:variant>
      <vt:variant>
        <vt:i4>1048628</vt:i4>
      </vt:variant>
      <vt:variant>
        <vt:i4>2</vt:i4>
      </vt:variant>
      <vt:variant>
        <vt:i4>0</vt:i4>
      </vt:variant>
      <vt:variant>
        <vt:i4>5</vt:i4>
      </vt:variant>
      <vt:variant>
        <vt:lpwstr/>
      </vt:variant>
      <vt:variant>
        <vt:lpwstr>_Toc206760600</vt:lpwstr>
      </vt:variant>
      <vt:variant>
        <vt:i4>131080</vt:i4>
      </vt:variant>
      <vt:variant>
        <vt:i4>3</vt:i4>
      </vt:variant>
      <vt:variant>
        <vt:i4>0</vt:i4>
      </vt:variant>
      <vt:variant>
        <vt:i4>5</vt:i4>
      </vt:variant>
      <vt:variant>
        <vt:lpwstr>C:\Projects\srsdk\out\sr110_cm55_fw\sr110_b0_fw_hw\Release\sr110_cm55_fw.elf</vt:lpwstr>
      </vt:variant>
      <vt:variant>
        <vt:lpwstr/>
      </vt:variant>
      <vt:variant>
        <vt:i4>3801144</vt:i4>
      </vt:variant>
      <vt:variant>
        <vt:i4>0</vt:i4>
      </vt:variant>
      <vt:variant>
        <vt:i4>0</vt:i4>
      </vt:variant>
      <vt:variant>
        <vt:i4>5</vt:i4>
      </vt:variant>
      <vt:variant>
        <vt:lpwstr>c:\Projects\srsdk\out\sr110_cm55_fw\release\sr110_cm55_fw.elf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Priyadharshini Natarajan (CW)</dc:creator>
  <cp:keywords/>
  <dc:description/>
  <cp:lastModifiedBy>Rajdeep Shyam</cp:lastModifiedBy>
  <cp:revision>17</cp:revision>
  <cp:lastPrinted>2025-08-23T15:28:00Z</cp:lastPrinted>
  <dcterms:created xsi:type="dcterms:W3CDTF">2025-08-22T12:18:00Z</dcterms:created>
  <dcterms:modified xsi:type="dcterms:W3CDTF">2025-09-29T18:06:00Z</dcterms:modified>
</cp:coreProperties>
</file>